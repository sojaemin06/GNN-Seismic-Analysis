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950A1" w14:textId="77777777" w:rsidR="008748A2" w:rsidRPr="00D8797B" w:rsidRDefault="008748A2" w:rsidP="008748A2">
      <w:pPr>
        <w:wordWrap/>
        <w:spacing w:line="360" w:lineRule="auto"/>
        <w:rPr>
          <w:rFonts w:ascii="Times New Roman" w:hAnsi="Times New Roman" w:cs="Times New Roman"/>
          <w:b/>
          <w:sz w:val="22"/>
        </w:rPr>
      </w:pPr>
      <w:r w:rsidRPr="002506C9">
        <w:rPr>
          <w:rFonts w:ascii="Times New Roman" w:hAnsi="Times New Roman" w:cs="Times New Roman"/>
          <w:b/>
          <w:sz w:val="22"/>
        </w:rPr>
        <w:t>A Novel Hybrid Size-Shape Framework for Multi-Objective Optimization of Reinforced Concrete Frames</w:t>
      </w:r>
    </w:p>
    <w:p w14:paraId="5F86F306" w14:textId="77777777" w:rsidR="008748A2" w:rsidRPr="003345A8" w:rsidRDefault="008748A2" w:rsidP="008748A2">
      <w:pPr>
        <w:wordWrap/>
        <w:spacing w:line="360" w:lineRule="auto"/>
        <w:rPr>
          <w:rFonts w:ascii="Times New Roman" w:hAnsi="Times New Roman" w:cs="Times New Roman"/>
          <w:sz w:val="22"/>
          <w:vertAlign w:val="superscript"/>
        </w:rPr>
      </w:pPr>
      <w:r>
        <w:rPr>
          <w:rFonts w:ascii="Times New Roman" w:hAnsi="Times New Roman" w:cs="Times New Roman"/>
          <w:sz w:val="22"/>
        </w:rPr>
        <w:t>Jaemni So</w:t>
      </w:r>
      <w:r>
        <w:rPr>
          <w:rFonts w:ascii="Times New Roman" w:hAnsi="Times New Roman" w:cs="Times New Roman"/>
          <w:sz w:val="22"/>
          <w:vertAlign w:val="superscript"/>
        </w:rPr>
        <w:t>1</w:t>
      </w:r>
      <w:r>
        <w:rPr>
          <w:rFonts w:ascii="Times New Roman" w:hAnsi="Times New Roman" w:cs="Times New Roman"/>
          <w:sz w:val="22"/>
        </w:rPr>
        <w:t>,</w:t>
      </w:r>
      <w:r>
        <w:rPr>
          <w:rFonts w:ascii="Times New Roman" w:hAnsi="Times New Roman" w:cs="Times New Roman"/>
          <w:sz w:val="22"/>
          <w:vertAlign w:val="superscript"/>
        </w:rPr>
        <w:t xml:space="preserve"> </w:t>
      </w:r>
      <w:r>
        <w:rPr>
          <w:rFonts w:ascii="Times New Roman" w:hAnsi="Times New Roman" w:cs="Times New Roman"/>
          <w:sz w:val="22"/>
        </w:rPr>
        <w:t>Seungjae Lee</w:t>
      </w:r>
      <w:r>
        <w:rPr>
          <w:rFonts w:ascii="Times New Roman" w:hAnsi="Times New Roman" w:cs="Times New Roman"/>
          <w:sz w:val="22"/>
          <w:vertAlign w:val="superscript"/>
        </w:rPr>
        <w:t>1</w:t>
      </w:r>
      <w:r>
        <w:rPr>
          <w:rFonts w:ascii="Times New Roman" w:hAnsi="Times New Roman" w:cs="Times New Roman"/>
          <w:sz w:val="22"/>
        </w:rPr>
        <w:t>,</w:t>
      </w:r>
      <w:r w:rsidRPr="002A32C3">
        <w:rPr>
          <w:rFonts w:ascii="Times New Roman" w:hAnsi="Times New Roman" w:cs="Times New Roman"/>
          <w:sz w:val="22"/>
        </w:rPr>
        <w:t xml:space="preserve"> </w:t>
      </w:r>
      <w:r>
        <w:rPr>
          <w:rFonts w:ascii="Times New Roman" w:hAnsi="Times New Roman" w:cs="Times New Roman" w:hint="eastAsia"/>
          <w:sz w:val="22"/>
        </w:rPr>
        <w:t>K</w:t>
      </w:r>
      <w:r>
        <w:rPr>
          <w:rFonts w:ascii="Times New Roman" w:hAnsi="Times New Roman" w:cs="Times New Roman"/>
          <w:sz w:val="22"/>
        </w:rPr>
        <w:t>oichi Kusunoki</w:t>
      </w:r>
      <w:r>
        <w:rPr>
          <w:rFonts w:ascii="Times New Roman" w:hAnsi="Times New Roman" w:cs="Times New Roman"/>
          <w:sz w:val="22"/>
          <w:vertAlign w:val="superscript"/>
        </w:rPr>
        <w:t>2</w:t>
      </w:r>
      <w:r>
        <w:rPr>
          <w:rFonts w:ascii="Times New Roman" w:hAnsi="Times New Roman" w:cs="Times New Roman"/>
          <w:sz w:val="22"/>
        </w:rPr>
        <w:t>, Donwoo Lee</w:t>
      </w:r>
      <w:r>
        <w:rPr>
          <w:rFonts w:ascii="Times New Roman" w:hAnsi="Times New Roman" w:cs="Times New Roman"/>
          <w:sz w:val="22"/>
          <w:vertAlign w:val="superscript"/>
        </w:rPr>
        <w:t>1*</w:t>
      </w:r>
    </w:p>
    <w:p w14:paraId="57261268" w14:textId="77777777" w:rsidR="008748A2" w:rsidRDefault="008748A2" w:rsidP="008748A2">
      <w:pPr>
        <w:wordWrap/>
        <w:spacing w:line="360" w:lineRule="auto"/>
        <w:rPr>
          <w:rFonts w:ascii="Times New Roman" w:eastAsiaTheme="minorHAnsi" w:hAnsi="Times New Roman" w:cs="Times New Roman"/>
          <w:bCs/>
          <w:i/>
          <w:kern w:val="0"/>
          <w:sz w:val="22"/>
        </w:rPr>
      </w:pPr>
      <w:r>
        <w:rPr>
          <w:rFonts w:ascii="Times New Roman" w:eastAsiaTheme="minorHAnsi" w:hAnsi="Times New Roman" w:cs="Times New Roman"/>
          <w:bCs/>
          <w:i/>
          <w:kern w:val="0"/>
          <w:sz w:val="22"/>
          <w:vertAlign w:val="superscript"/>
        </w:rPr>
        <w:t xml:space="preserve">1 </w:t>
      </w:r>
      <w:r>
        <w:rPr>
          <w:rFonts w:ascii="Times New Roman" w:eastAsiaTheme="minorHAnsi" w:hAnsi="Times New Roman" w:cs="Times New Roman"/>
          <w:bCs/>
          <w:i/>
          <w:kern w:val="0"/>
          <w:sz w:val="22"/>
        </w:rPr>
        <w:t>School of Industrial Design &amp; Architectural Engineering, Korea University of Technology &amp; Education, 1600 Chungjeol-ro, Byeongcheon-myeon, Cheonan 31253, Chungcheongnam-do, Republic of Korea</w:t>
      </w:r>
    </w:p>
    <w:p w14:paraId="6A9D08D4" w14:textId="77777777" w:rsidR="008748A2" w:rsidRDefault="008748A2" w:rsidP="008748A2">
      <w:pPr>
        <w:wordWrap/>
        <w:spacing w:line="360" w:lineRule="auto"/>
        <w:rPr>
          <w:rFonts w:ascii="Times New Roman" w:eastAsiaTheme="minorHAnsi" w:hAnsi="Times New Roman" w:cs="Times New Roman"/>
          <w:bCs/>
          <w:i/>
          <w:kern w:val="0"/>
          <w:sz w:val="22"/>
        </w:rPr>
      </w:pPr>
      <w:r>
        <w:rPr>
          <w:rFonts w:ascii="Times New Roman" w:eastAsiaTheme="minorHAnsi" w:hAnsi="Times New Roman" w:cs="Times New Roman"/>
          <w:bCs/>
          <w:i/>
          <w:kern w:val="0"/>
          <w:sz w:val="22"/>
          <w:vertAlign w:val="superscript"/>
        </w:rPr>
        <w:t xml:space="preserve">2 </w:t>
      </w:r>
      <w:r w:rsidRPr="002A32C3">
        <w:rPr>
          <w:rFonts w:ascii="Times New Roman" w:eastAsiaTheme="minorHAnsi" w:hAnsi="Times New Roman" w:cs="Times New Roman"/>
          <w:bCs/>
          <w:i/>
          <w:kern w:val="0"/>
          <w:sz w:val="22"/>
        </w:rPr>
        <w:t>Earthquake Research Institute, The University of Tokyo, 1-1-1 Yayoi, Bunkyo-ku, Tokyo 113-0032, Japan</w:t>
      </w:r>
    </w:p>
    <w:p w14:paraId="2568A02F" w14:textId="77777777" w:rsidR="008748A2" w:rsidRDefault="008748A2" w:rsidP="008748A2">
      <w:pPr>
        <w:wordWrap/>
        <w:spacing w:line="360" w:lineRule="auto"/>
        <w:rPr>
          <w:rFonts w:ascii="Times New Roman" w:eastAsiaTheme="minorHAnsi" w:hAnsi="Times New Roman" w:cs="Times New Roman"/>
          <w:bCs/>
          <w:i/>
          <w:kern w:val="0"/>
          <w:sz w:val="22"/>
        </w:rPr>
      </w:pPr>
      <w:r>
        <w:rPr>
          <w:rFonts w:ascii="Times New Roman" w:eastAsiaTheme="minorHAnsi" w:hAnsi="Times New Roman" w:cs="Times New Roman"/>
          <w:bCs/>
          <w:i/>
          <w:kern w:val="0"/>
          <w:sz w:val="22"/>
        </w:rPr>
        <w:t xml:space="preserve">Corresponding author: </w:t>
      </w:r>
      <w:r>
        <w:rPr>
          <w:rFonts w:ascii="Times New Roman" w:eastAsiaTheme="minorHAnsi" w:hAnsi="Times New Roman" w:cs="Times New Roman" w:hint="eastAsia"/>
          <w:bCs/>
          <w:i/>
          <w:kern w:val="0"/>
          <w:sz w:val="22"/>
        </w:rPr>
        <w:t>D</w:t>
      </w:r>
      <w:r>
        <w:rPr>
          <w:rFonts w:ascii="Times New Roman" w:eastAsiaTheme="minorHAnsi" w:hAnsi="Times New Roman" w:cs="Times New Roman"/>
          <w:bCs/>
          <w:i/>
          <w:kern w:val="0"/>
          <w:sz w:val="22"/>
        </w:rPr>
        <w:t>onwoo Lee (</w:t>
      </w:r>
      <w:r w:rsidRPr="00626618">
        <w:rPr>
          <w:rFonts w:ascii="Times New Roman" w:eastAsiaTheme="minorHAnsi" w:hAnsi="Times New Roman" w:cs="Times New Roman"/>
          <w:bCs/>
          <w:i/>
          <w:kern w:val="0"/>
          <w:sz w:val="22"/>
        </w:rPr>
        <w:t>lov1004ely@koreatech.ac.kr</w:t>
      </w:r>
      <w:r>
        <w:rPr>
          <w:rFonts w:ascii="Times New Roman" w:eastAsiaTheme="minorHAnsi" w:hAnsi="Times New Roman" w:cs="Times New Roman"/>
          <w:bCs/>
          <w:i/>
          <w:kern w:val="0"/>
          <w:sz w:val="22"/>
        </w:rPr>
        <w:t>)</w:t>
      </w:r>
    </w:p>
    <w:p w14:paraId="4AC2D426" w14:textId="77777777" w:rsidR="003345A8" w:rsidRDefault="003345A8" w:rsidP="003345A8">
      <w:pPr>
        <w:widowControl/>
        <w:wordWrap/>
        <w:autoSpaceDE/>
        <w:autoSpaceDN/>
        <w:rPr>
          <w:rFonts w:ascii="Times New Roman" w:hAnsi="Times New Roman" w:cs="Times New Roman"/>
          <w:b/>
          <w:sz w:val="22"/>
        </w:rPr>
      </w:pPr>
    </w:p>
    <w:p w14:paraId="2F51950A" w14:textId="77777777" w:rsidR="003345A8" w:rsidRDefault="003345A8" w:rsidP="003345A8">
      <w:pPr>
        <w:wordWrap/>
        <w:spacing w:line="360" w:lineRule="auto"/>
        <w:rPr>
          <w:rFonts w:ascii="Times New Roman" w:hAnsi="Times New Roman" w:cs="Times New Roman"/>
          <w:b/>
          <w:sz w:val="22"/>
        </w:rPr>
      </w:pPr>
      <w:r w:rsidRPr="00FF0A4C">
        <w:rPr>
          <w:rFonts w:ascii="Times New Roman" w:hAnsi="Times New Roman" w:cs="Times New Roman"/>
          <w:b/>
          <w:sz w:val="22"/>
        </w:rPr>
        <w:t>Abstract</w:t>
      </w:r>
    </w:p>
    <w:p w14:paraId="41BB188E" w14:textId="6B0482DC" w:rsidR="00137F68" w:rsidRPr="000C3A49" w:rsidRDefault="00F95F9D" w:rsidP="00056FC4">
      <w:pPr>
        <w:pStyle w:val="SCI0"/>
      </w:pPr>
      <w:r>
        <w:t xml:space="preserve">This study introduces a transformative hybrid size-shape optimization framework that bridges the critical gap between theoretical structural optimization and practical, on-site constructability for reinforced concrete (RC) frames. The framework presents two core innovations to overcome the limitations of conventional methods. First, it decouples the computationally intensive serviceability limit state (SLS) checks from the main optimization loop by pre-calculating a project-specific, discrete section database, dramatically enhancing both computational efficiency and the practical applicability of the results. Second, it pioneers a Hybrid Size-Shape Optimization paradigm by treating 90-degree column rotation as an independent binary design variable, enabling intelligent and efficient management of structural stiffness—a strategy shown to improve optimization performance by over 9% compared to traditional approaches. </w:t>
      </w:r>
      <w:r>
        <w:rPr>
          <w:rStyle w:val="citation-105"/>
        </w:rPr>
        <w:t>Employing NSGA-II as the multi-objective optimization engine, the framework simultaneously addresses two conflicting objectives: minimizing the combined normalized total cost-embodied carbon indicator, which includes both economic and environmental factors, and minimizing the average stress ratio, indicative of structural conservativeness</w:t>
      </w:r>
      <w:r>
        <w:t xml:space="preserve">. </w:t>
      </w:r>
      <w:r>
        <w:rPr>
          <w:rStyle w:val="citation-104"/>
        </w:rPr>
        <w:t>Ultimately, this framework effectively derives a set of Pareto-optimal solutions that clearly illustrate the inverse trade-off between the two objectives, providing designers with a quantitative decision-making tool to navigate the trade-offs between cost-carbon emissions and structural conservatism, enabling informed decision-making that aligns with specific project goals</w:t>
      </w:r>
      <w:r>
        <w:t>.</w:t>
      </w:r>
    </w:p>
    <w:p w14:paraId="3277C3BC" w14:textId="251072C9" w:rsidR="00BE353F" w:rsidRPr="00B414FB" w:rsidRDefault="003345A8" w:rsidP="00410267">
      <w:pPr>
        <w:wordWrap/>
        <w:spacing w:line="360" w:lineRule="auto"/>
        <w:rPr>
          <w:rFonts w:ascii="Times New Roman" w:hAnsi="Times New Roman" w:cs="Times New Roman"/>
          <w:sz w:val="22"/>
        </w:rPr>
      </w:pPr>
      <w:r w:rsidRPr="00B414FB">
        <w:rPr>
          <w:rFonts w:ascii="Times New Roman" w:hAnsi="Times New Roman" w:cs="Times New Roman"/>
          <w:b/>
          <w:sz w:val="22"/>
        </w:rPr>
        <w:t>Keywords:</w:t>
      </w:r>
      <w:r w:rsidRPr="00B414FB">
        <w:rPr>
          <w:rFonts w:ascii="Times New Roman" w:hAnsi="Times New Roman" w:cs="Times New Roman"/>
          <w:sz w:val="22"/>
        </w:rPr>
        <w:t xml:space="preserve"> </w:t>
      </w:r>
      <w:r w:rsidR="00410267" w:rsidRPr="00B414FB">
        <w:rPr>
          <w:rFonts w:ascii="Times New Roman" w:hAnsi="Times New Roman" w:cs="Times New Roman"/>
          <w:sz w:val="22"/>
        </w:rPr>
        <w:t>Reinfor</w:t>
      </w:r>
      <w:r w:rsidR="000706B6">
        <w:rPr>
          <w:rFonts w:ascii="Times New Roman" w:hAnsi="Times New Roman" w:cs="Times New Roman"/>
          <w:sz w:val="22"/>
        </w:rPr>
        <w:t>ced</w:t>
      </w:r>
      <w:r w:rsidR="00410267" w:rsidRPr="00B414FB">
        <w:rPr>
          <w:rFonts w:ascii="Times New Roman" w:hAnsi="Times New Roman" w:cs="Times New Roman"/>
          <w:sz w:val="22"/>
        </w:rPr>
        <w:t xml:space="preserve"> Concrete, NSGA-Ⅱ, Automatic Design, Hybrid Optimization, Practical Design, Shape Optimization </w:t>
      </w:r>
    </w:p>
    <w:p w14:paraId="08D81103" w14:textId="77777777" w:rsidR="00BE353F" w:rsidRDefault="00BE353F">
      <w:pPr>
        <w:widowControl/>
        <w:wordWrap/>
        <w:autoSpaceDE/>
        <w:autoSpaceDN/>
        <w:rPr>
          <w:rFonts w:ascii="Times New Roman" w:hAnsi="Times New Roman" w:cs="Times New Roman"/>
          <w:sz w:val="22"/>
        </w:rPr>
      </w:pPr>
      <w:r>
        <w:rPr>
          <w:rFonts w:ascii="Times New Roman" w:hAnsi="Times New Roman" w:cs="Times New Roman"/>
          <w:sz w:val="22"/>
        </w:rPr>
        <w:br w:type="page"/>
      </w:r>
    </w:p>
    <w:p w14:paraId="43E6326B" w14:textId="2D07DC42" w:rsidR="00E4291D" w:rsidRDefault="000E2376" w:rsidP="002C5526">
      <w:pPr>
        <w:pStyle w:val="SCI"/>
      </w:pPr>
      <w:r w:rsidRPr="0038206D">
        <w:rPr>
          <w:rFonts w:hint="eastAsia"/>
        </w:rPr>
        <w:lastRenderedPageBreak/>
        <w:t>I</w:t>
      </w:r>
      <w:r w:rsidRPr="0038206D">
        <w:t>ntroduction</w:t>
      </w:r>
    </w:p>
    <w:p w14:paraId="5152F349" w14:textId="20D48B60" w:rsidR="00C93196" w:rsidRPr="00876CB0" w:rsidRDefault="007B7658" w:rsidP="004A3B8C">
      <w:pPr>
        <w:pStyle w:val="SCI0"/>
      </w:pPr>
      <w:r>
        <w:t xml:space="preserve">While academic research in structural optimization has produced highly sophisticated algorithms, a persistent and critical gap remains between these theoretical models and the practical realities of the construction site. This challenge is particularly acute in the design of </w:t>
      </w:r>
      <w:r w:rsidRPr="00391DC0">
        <w:rPr>
          <w:color w:val="C00000"/>
        </w:rPr>
        <w:t>Reinforced Concrete (RC)</w:t>
      </w:r>
      <w:r>
        <w:t xml:space="preserve"> frames, one of the most </w:t>
      </w:r>
      <w:r w:rsidRPr="00571C2F">
        <w:t xml:space="preserve">prevalent structural forms in contemporary architecture. The design of these structures is inherently a complex </w:t>
      </w:r>
      <w:r w:rsidRPr="00391DC0">
        <w:rPr>
          <w:color w:val="C00000"/>
        </w:rPr>
        <w:t>multi-objective optimization problem (MOOP)</w:t>
      </w:r>
      <w:r w:rsidRPr="00571C2F">
        <w:t xml:space="preserve">, demanding the simultaneous consideration of numerous, often conflicting, objectives </w:t>
      </w:r>
      <w:r w:rsidRPr="00571C2F">
        <w:rPr>
          <w:color w:val="0070C0"/>
        </w:rPr>
        <w:t>(Esfandiary M et al., 2016; Ehrgott, 2012)</w:t>
      </w:r>
      <w:r w:rsidRPr="00571C2F">
        <w:t xml:space="preserve">. For decades, designers have navigated the core trade-off between minimizing construction costs for economic efficiency and ensuring structural safety against external forces like earthquakes </w:t>
      </w:r>
      <w:r w:rsidRPr="00571C2F">
        <w:rPr>
          <w:color w:val="0070C0"/>
        </w:rPr>
        <w:t>(Djedoui N et al., 2025; Faghirnejad S, 2023)</w:t>
      </w:r>
      <w:r w:rsidRPr="00571C2F">
        <w:t xml:space="preserve">. Recently, this complex balancing act has been further complicated by the urgent demand for carbon neutrality and Sustainable Design within the construction industry </w:t>
      </w:r>
      <w:r w:rsidRPr="00571C2F">
        <w:rPr>
          <w:color w:val="0070C0"/>
        </w:rPr>
        <w:t>(Akadiri &amp; Fadiya, 2013)</w:t>
      </w:r>
      <w:r w:rsidRPr="00571C2F">
        <w:t xml:space="preserve">. Consequently, a truly practical and modern optimization approach must not only resolve the cost-safety dilemma but also holistically account for the embodied carbon produced during material production and construction processes </w:t>
      </w:r>
      <w:r w:rsidRPr="00571C2F">
        <w:rPr>
          <w:color w:val="0070C0"/>
        </w:rPr>
        <w:t>(Paya-Zaforteza et al., 2009; Mergos P, 2024; Werner &amp; Burns, 2012)</w:t>
      </w:r>
      <w:r w:rsidRPr="00571C2F">
        <w:t>.</w:t>
      </w:r>
    </w:p>
    <w:p w14:paraId="7B810550" w14:textId="6AD4A2F7" w:rsidR="005436C2" w:rsidRPr="00C14269" w:rsidRDefault="0087290A" w:rsidP="004A3B8C">
      <w:pPr>
        <w:pStyle w:val="SCI0"/>
      </w:pPr>
      <w:r w:rsidRPr="00C14269">
        <w:t xml:space="preserve">The traditional design methodology for RC structures predominantly relies on the designer’s expertise and iterative trial and error. </w:t>
      </w:r>
      <w:r w:rsidR="00EE1C88">
        <w:t>This traditional approach has inherent limitations in identifying optimal solutions</w:t>
      </w:r>
      <w:r w:rsidRPr="00C14269">
        <w:t xml:space="preserve"> that concurrently addresses multiple objectives and constraints with intricate trade-offs. As structures increase in size and complexity, the implementation of automated optimization techniques is becoming imperative. In this context, metaheuristic search techniques, such as </w:t>
      </w:r>
      <w:r w:rsidRPr="00391DC0">
        <w:rPr>
          <w:color w:val="C00000"/>
        </w:rPr>
        <w:t>Genetic Algorithms (GA)</w:t>
      </w:r>
      <w:r w:rsidRPr="00C14269">
        <w:t xml:space="preserve">, have </w:t>
      </w:r>
      <w:r w:rsidR="00270FB9">
        <w:t>gained recognition as powerful optimization tools</w:t>
      </w:r>
      <w:r w:rsidRPr="00C14269">
        <w:t xml:space="preserve"> capable of effectively identifying optimal solutions to complex and nonlinear problems like RC frames </w:t>
      </w:r>
      <w:r w:rsidRPr="0011275B">
        <w:rPr>
          <w:color w:val="0070C0"/>
        </w:rPr>
        <w:t xml:space="preserve">(Kaveh &amp; </w:t>
      </w:r>
      <w:ins w:id="0" w:author="재민 소" w:date="2025-10-21T11:33:00Z">
        <w:r w:rsidR="002B2CF6" w:rsidRPr="002B2CF6">
          <w:rPr>
            <w:color w:val="0070C0"/>
          </w:rPr>
          <w:t>Sabzi</w:t>
        </w:r>
      </w:ins>
      <w:del w:id="1" w:author="재민 소" w:date="2025-10-21T11:33:00Z">
        <w:r w:rsidRPr="0011275B" w:rsidDel="002B2CF6">
          <w:rPr>
            <w:color w:val="0070C0"/>
          </w:rPr>
          <w:delText>Talatahari</w:delText>
        </w:r>
      </w:del>
      <w:r w:rsidRPr="0011275B">
        <w:rPr>
          <w:color w:val="0070C0"/>
        </w:rPr>
        <w:t>, 20</w:t>
      </w:r>
      <w:ins w:id="2" w:author="재민 소" w:date="2025-10-21T11:33:00Z">
        <w:r w:rsidR="002B2CF6">
          <w:rPr>
            <w:color w:val="0070C0"/>
          </w:rPr>
          <w:t>11</w:t>
        </w:r>
      </w:ins>
      <w:del w:id="3" w:author="재민 소" w:date="2025-10-21T11:33:00Z">
        <w:r w:rsidRPr="0011275B" w:rsidDel="002B2CF6">
          <w:rPr>
            <w:color w:val="0070C0"/>
          </w:rPr>
          <w:delText>09</w:delText>
        </w:r>
      </w:del>
      <w:r w:rsidRPr="0011275B">
        <w:rPr>
          <w:color w:val="0070C0"/>
        </w:rPr>
        <w:t>; Aslay S et al., 2024; Kaveh A et al., 2023; Dehnavipour H et al., 2019; Akin A &amp; Saka M, 2015; Heydari F et al., 2025</w:t>
      </w:r>
      <w:ins w:id="4" w:author="재민 소" w:date="2025-10-23T17:31:00Z">
        <w:r w:rsidR="005679B0">
          <w:rPr>
            <w:color w:val="0070C0"/>
          </w:rPr>
          <w:t xml:space="preserve">; </w:t>
        </w:r>
        <w:r w:rsidR="005679B0" w:rsidRPr="00760712">
          <w:rPr>
            <w:color w:val="0070C0"/>
            <w:rPrChange w:id="5" w:author="재민 소" w:date="2025-10-23T17:31:00Z">
              <w:rPr>
                <w:rFonts w:cs="Times New Roman"/>
                <w:noProof/>
                <w:kern w:val="0"/>
                <w:szCs w:val="24"/>
              </w:rPr>
            </w:rPrChange>
          </w:rPr>
          <w:t xml:space="preserve">Bekdaş &amp; </w:t>
        </w:r>
        <w:r w:rsidR="00760712" w:rsidRPr="00760712">
          <w:rPr>
            <w:color w:val="0070C0"/>
            <w:rPrChange w:id="6" w:author="재민 소" w:date="2025-10-23T17:31:00Z">
              <w:rPr>
                <w:rFonts w:cs="Times New Roman"/>
                <w:noProof/>
                <w:kern w:val="0"/>
                <w:szCs w:val="24"/>
              </w:rPr>
            </w:rPrChange>
          </w:rPr>
          <w:t>Nigdeli, 2014</w:t>
        </w:r>
      </w:ins>
      <w:r w:rsidRPr="0011275B">
        <w:rPr>
          <w:color w:val="0070C0"/>
        </w:rPr>
        <w:t>)</w:t>
      </w:r>
      <w:r w:rsidRPr="00C14269">
        <w:t>.</w:t>
      </w:r>
    </w:p>
    <w:p w14:paraId="1FB5D41D" w14:textId="1F39E867" w:rsidR="005436C2" w:rsidRDefault="00C1495D" w:rsidP="00EC14B7">
      <w:pPr>
        <w:pStyle w:val="SCI0"/>
      </w:pPr>
      <w:r w:rsidRPr="00C14269">
        <w:t xml:space="preserve">Over recent decades, research on the optimization of RC frame structures has exhibited significant progress. Initial investigations predominantly concentrated on single objectives, such as minimizing construction costs or structural </w:t>
      </w:r>
      <w:r>
        <w:t xml:space="preserve">weight </w:t>
      </w:r>
      <w:r w:rsidRPr="0011275B">
        <w:rPr>
          <w:color w:val="0070C0"/>
        </w:rPr>
        <w:t>(Govindaraj &amp; Ramasamy, 2005; Mergos P, 2021; Bekdaş &amp; Nigdeli, 2013)</w:t>
      </w:r>
      <w:r>
        <w:t xml:space="preserve">. However, the contemporary research paradigm is increasingly oriented towards multi-objective optimization, which elucidates trade-offs between cost and performance, or between cost and environmental impact </w:t>
      </w:r>
      <w:r w:rsidRPr="0011275B">
        <w:rPr>
          <w:color w:val="0070C0"/>
        </w:rPr>
        <w:t>(Kaveh A et al., 2020)</w:t>
      </w:r>
      <w:r>
        <w:t xml:space="preserve">. In addressing these multi-objective optimization challenges, the </w:t>
      </w:r>
      <w:r w:rsidRPr="00391DC0">
        <w:rPr>
          <w:color w:val="C00000"/>
        </w:rPr>
        <w:t>Non-dominated Sorting Genetic Algorithm II (NSGA-II)</w:t>
      </w:r>
      <w:r>
        <w:t xml:space="preserve"> has proven its efficacy in efficiently identifying the Pareto-optimal front in complex problems. This is achieved through features such as rapid non-dominated sorting, crowding distance operation to ensure solution </w:t>
      </w:r>
      <w:r>
        <w:lastRenderedPageBreak/>
        <w:t xml:space="preserve">diversity, and an elitism strategy for preserving superior solutions </w:t>
      </w:r>
      <w:r w:rsidRPr="0011275B">
        <w:rPr>
          <w:color w:val="0070C0"/>
        </w:rPr>
        <w:t>(Deb et al., 200</w:t>
      </w:r>
      <w:ins w:id="7" w:author="재민 소" w:date="2025-10-21T11:01:00Z">
        <w:r w:rsidR="00976F66">
          <w:rPr>
            <w:color w:val="0070C0"/>
          </w:rPr>
          <w:t>2</w:t>
        </w:r>
      </w:ins>
      <w:del w:id="8" w:author="재민 소" w:date="2025-10-21T11:00:00Z">
        <w:r w:rsidRPr="0011275B" w:rsidDel="00976F66">
          <w:rPr>
            <w:color w:val="0070C0"/>
          </w:rPr>
          <w:delText>0</w:delText>
        </w:r>
      </w:del>
      <w:r w:rsidRPr="0011275B">
        <w:rPr>
          <w:color w:val="0070C0"/>
        </w:rPr>
        <w:t>)</w:t>
      </w:r>
      <w:r>
        <w:t xml:space="preserve">. Consequently, it has become the de facto standard algorithm </w:t>
      </w:r>
      <w:r w:rsidRPr="0011275B">
        <w:rPr>
          <w:color w:val="0070C0"/>
        </w:rPr>
        <w:t>(Babaei &amp; Mollayi, 2016; Zavala et al., 2016; Nebro et al., 2022)</w:t>
      </w:r>
      <w:r>
        <w:t>.</w:t>
      </w:r>
    </w:p>
    <w:p w14:paraId="1E383BEB" w14:textId="6B9C4BE3" w:rsidR="005436C2" w:rsidRDefault="00794D55" w:rsidP="008E1F07">
      <w:pPr>
        <w:pStyle w:val="SCI0"/>
      </w:pPr>
      <w:r>
        <w:t xml:space="preserve">Given this escalating complexity, why do many current "optimal" solutions derived from research fail to bridge this gap and see direct implementation? The answer lies in prevalent methodological limitations that do not adequately address the practical requirements of construction sites. Firstly, numerous optimization studies have </w:t>
      </w:r>
      <w:r w:rsidRPr="00876CB0">
        <w:t xml:space="preserve">derived solutions by assuming design variables to be continuous, failing to account for the discrete nature of actual construction, such as standard rebar sizes or formwork units </w:t>
      </w:r>
      <w:r w:rsidRPr="00571C2F">
        <w:rPr>
          <w:color w:val="0070C0"/>
        </w:rPr>
        <w:t>(Chutani &amp; Singh, 2018; Gharehbaghi &amp; Fadaee, 2012; Chaudhuri et al., 2021)</w:t>
      </w:r>
      <w:r w:rsidRPr="00876CB0">
        <w:t xml:space="preserve">. Secondly, many studies define design variables like reinforcement ratio (ρ), which does not directly translate into feasible rebar detailing, potentially compromising the initial optimality during post-processing </w:t>
      </w:r>
      <w:r w:rsidRPr="00571C2F">
        <w:rPr>
          <w:color w:val="0070C0"/>
        </w:rPr>
        <w:t>(Aga &amp; Adam, 2015; Jiu-lin et al., 2020)</w:t>
      </w:r>
      <w:r w:rsidRPr="00876CB0">
        <w:t xml:space="preserve">. Furthermore, most studies are confined to sizing optimization, neglecting the significant impact of shape variables—such as the orientation of column sections—on the overall structural stiffness, often by constraining column shapes or fixing their orientation based on initial assumptions </w:t>
      </w:r>
      <w:r w:rsidRPr="00571C2F">
        <w:rPr>
          <w:color w:val="0070C0"/>
        </w:rPr>
        <w:t>(Kaveh A &amp; Rezazadeh Ardebili S, 2021; Kaveh A et al., 2023; Mergos P, 2022; Esfandiari M et al., 2018)</w:t>
      </w:r>
      <w:r w:rsidRPr="00876CB0">
        <w:t xml:space="preserve">. Lastly, the inclusion of complex and time-consuming serviceability limit state (SLS) reviews within the main optimization loop significantly increases computational costs, hindering practical application </w:t>
      </w:r>
      <w:r w:rsidRPr="00571C2F">
        <w:rPr>
          <w:color w:val="0070C0"/>
        </w:rPr>
        <w:t>(Faghirnejad S, 2023; Kaveh A et al., 2023; Kaveh A &amp; Ardebili S, 2023; Juliani &amp; Gomes, 2021)</w:t>
      </w:r>
      <w:r w:rsidRPr="00876CB0">
        <w:t>. This study directly confronts these limitations by proposing a novel framework designed for immediate practical application</w:t>
      </w:r>
      <w:r>
        <w:t>.</w:t>
      </w:r>
    </w:p>
    <w:p w14:paraId="4AFBFC72" w14:textId="4AEBD440" w:rsidR="009D43D3" w:rsidRDefault="00970E3D" w:rsidP="00E806DD">
      <w:pPr>
        <w:pStyle w:val="SCI0"/>
      </w:pPr>
      <w:r>
        <w:t>The primary aim of this study is to introduce a paradigm shift in the optimization of reinforced concrete frames, moving from theoretical abstraction to practical implementation. We achieve this through a novel multi-objective framework that ensures both computational efficiency and the direct constructability of its solutions. To realize this, we pursue the following specific objectives:</w:t>
      </w:r>
    </w:p>
    <w:p w14:paraId="3248DD81" w14:textId="4C3FA209" w:rsidR="009D43D3" w:rsidRDefault="00970E3D" w:rsidP="00E806DD">
      <w:pPr>
        <w:pStyle w:val="SCI0"/>
      </w:pPr>
      <w:r>
        <w:t xml:space="preserve">Firstly, the study seeks to maximize practicality and computational efficiency. </w:t>
      </w:r>
      <w:r>
        <w:rPr>
          <w:rStyle w:val="citation-102"/>
        </w:rPr>
        <w:t>A tailored discrete section database is developed to meet the design constraints of the given project, such as materials and section sizes</w:t>
      </w:r>
      <w:r>
        <w:t xml:space="preserve">. </w:t>
      </w:r>
      <w:r>
        <w:rPr>
          <w:rStyle w:val="citation-101"/>
        </w:rPr>
        <w:t>During this process, complex serviceability limit state checks, including crack control, are pre-processed</w:t>
      </w:r>
      <w:r>
        <w:t xml:space="preserve">. </w:t>
      </w:r>
      <w:r>
        <w:rPr>
          <w:rStyle w:val="citation-100"/>
        </w:rPr>
        <w:t>This approach separates calculation-intensive reviews from the main search loop, thereby enhancing optimization efficiency and ensuring the practicality of the final solution</w:t>
      </w:r>
      <w:r>
        <w:t>.</w:t>
      </w:r>
    </w:p>
    <w:p w14:paraId="10B9ACAE" w14:textId="6149D6B0" w:rsidR="00135D21" w:rsidRPr="00135D21" w:rsidRDefault="00135D21">
      <w:pPr>
        <w:pStyle w:val="SCI0"/>
      </w:pPr>
      <w:r>
        <w:t>Secondly, this study pioneers a new Hybrid Size-Shape Optimization paradigm. Moving beyond simple sizing optimiza</w:t>
      </w:r>
      <w:r w:rsidRPr="00135D21">
        <w:t xml:space="preserve">tion, we introduce the 90-degree rotation of the column section as a key design variable. This novel approach facilitates intelligent multi-axis stiffness control and, as our results will demonstrate, achieves superior optimization performance compared to conventional methods that </w:t>
      </w:r>
      <w:r w:rsidRPr="00135D21">
        <w:lastRenderedPageBreak/>
        <w:t>simply expand the search database.</w:t>
      </w:r>
    </w:p>
    <w:p w14:paraId="44C6BBB4" w14:textId="77777777" w:rsidR="00135D21" w:rsidRPr="00135D21" w:rsidRDefault="00135D21">
      <w:pPr>
        <w:pStyle w:val="SCI0"/>
      </w:pPr>
      <w:r w:rsidRPr="00135D21">
        <w:t>Thirdly, the study verifies the framework's effectiveness. By surpassing the limitations of existing studies, the effectiveness of the proposed framework is validated through the adoption of buildings with diverse span lengths and irregular floor plans, which resemble actual building forms, as example problems.</w:t>
      </w:r>
    </w:p>
    <w:p w14:paraId="62D6BBBA" w14:textId="69D9DA58" w:rsidR="005436C2" w:rsidRDefault="00135D21">
      <w:pPr>
        <w:pStyle w:val="SCI0"/>
      </w:pPr>
      <w:r w:rsidRPr="00135D21">
        <w:t xml:space="preserve">Fourthly, the study provides quantitative decision support. It performs multi-objective optimization that simultaneously aims to minimize two conflicting objectives: 'the sum of normalized total cost and embodied carbon' </w:t>
      </w:r>
      <w:r>
        <w:t>as a comprehensive indicator of economic and environmental performance, and the 'minimization of average stress ratio' as an indicator of structural conservativeness. Utilizing the NSGA-II algorithm, the Pareto optimal front representing the trade-off between these two objectives is derived, illustrating the potential for designers to make informed decisions that balance economic, environmental, and structural safety considerations based on quantitative evidence.</w:t>
      </w:r>
    </w:p>
    <w:p w14:paraId="3E9EE8B4" w14:textId="4F0CC301" w:rsidR="008056C6" w:rsidRPr="005436C2" w:rsidRDefault="009D43D3" w:rsidP="004212E1">
      <w:pPr>
        <w:pStyle w:val="SCI0"/>
      </w:pPr>
      <w:r>
        <w:t xml:space="preserve">This study examines three-dimensional reinforced concrete moment-resisting frames, with the design space delineated by a pre-established discrete section database. The optimization process employs </w:t>
      </w:r>
      <w:r w:rsidR="008A4A94">
        <w:t>DEAP (Distributed Evolutionary Algorithms in Python)</w:t>
      </w:r>
      <w:r>
        <w:t xml:space="preserve">, a Python-based evolutionary computation library, to implement NSGA-II. The structural performance of each candidate design is assessed using </w:t>
      </w:r>
      <w:r w:rsidR="00C31882">
        <w:t>OpenSees (Open System for Earthquake Engineering Simulation)</w:t>
      </w:r>
      <w:r>
        <w:t xml:space="preserve">, a widely validated open-source structural analysis framework </w:t>
      </w:r>
      <w:r w:rsidRPr="0011275B">
        <w:rPr>
          <w:color w:val="0070C0"/>
        </w:rPr>
        <w:t>(McKenna, 1997)</w:t>
      </w:r>
      <w:r>
        <w:t>. Based on the outcomes of this process, constraints related to strength (stress ratio), serviceability (deflection, interstory drift ratio, top floor displacement), and constructability (upper-lower column hierarchy) are evaluated.</w:t>
      </w:r>
    </w:p>
    <w:p w14:paraId="68239F32" w14:textId="77777777" w:rsidR="00C90EFF" w:rsidRDefault="006B475F" w:rsidP="001F5AFF">
      <w:pPr>
        <w:pStyle w:val="SCI"/>
      </w:pPr>
      <w:r w:rsidRPr="0038206D">
        <w:t>Theoretical Background</w:t>
      </w:r>
    </w:p>
    <w:p w14:paraId="16AAD215" w14:textId="7615E634" w:rsidR="001F5AFF" w:rsidRDefault="0053018C" w:rsidP="001F5AFF">
      <w:pPr>
        <w:pStyle w:val="SCI"/>
        <w:numPr>
          <w:ilvl w:val="1"/>
          <w:numId w:val="25"/>
        </w:numPr>
      </w:pPr>
      <w:r w:rsidRPr="0053018C">
        <w:t>Multi-Objective Optimization</w:t>
      </w:r>
    </w:p>
    <w:p w14:paraId="32477A3A" w14:textId="582B47A7" w:rsidR="001E509E" w:rsidRDefault="001E509E" w:rsidP="005B51F6">
      <w:pPr>
        <w:pStyle w:val="SCI0"/>
      </w:pPr>
      <w:r>
        <w:t xml:space="preserve">MOOP pertains to the mathematical process of concurrently optimizing two or more conflicting objective functions. Numerous real-world challenges in disciplines such as engineering, economics, and the natural sciences exhibit complexities that cannot be adequately assessed using a singular criterion. For instance, in structural design, it is imperative to minimize costs while simultaneously maximizing structural robustness. In these scenarios, each objective typically exists in a trade-off relationship with the others, whereby enhancing one objective may result in the deterioration of another </w:t>
      </w:r>
      <w:r w:rsidRPr="0011275B">
        <w:rPr>
          <w:color w:val="0070C0"/>
        </w:rPr>
        <w:t>(Marler &amp; Arora, 2004)</w:t>
      </w:r>
      <w:r>
        <w:t>. Consequently, the aim of multi-objective optimization is not to identify a singular 'optimal solution,' but rather to investigate a set of viable solutions that effectively balance the various objectives.</w:t>
      </w:r>
    </w:p>
    <w:p w14:paraId="26B13B0D" w14:textId="52206674" w:rsidR="00C33D06" w:rsidRDefault="001E509E" w:rsidP="005B51F6">
      <w:pPr>
        <w:pStyle w:val="SCI0"/>
      </w:pPr>
      <w:r>
        <w:t xml:space="preserve">MOOP can generally be mathematically formulated as follows </w:t>
      </w:r>
      <w:r w:rsidRPr="0011275B">
        <w:rPr>
          <w:color w:val="0070C0"/>
        </w:rPr>
        <w:t>(Coello Coello, 2006)</w:t>
      </w:r>
      <w:r>
        <w:t>:</w:t>
      </w:r>
    </w:p>
    <w:p w14:paraId="22131B25" w14:textId="77777777" w:rsidR="00333D4A" w:rsidRDefault="00333D4A" w:rsidP="00AB2C08">
      <w:pPr>
        <w:pStyle w:val="SCI0"/>
      </w:pPr>
      <w:r>
        <w:lastRenderedPageBreak/>
        <w:t>Minimize:</w:t>
      </w:r>
    </w:p>
    <w:p w14:paraId="52050C6B" w14:textId="0D60F7B5" w:rsidR="00333D4A" w:rsidRPr="00AB2C08" w:rsidRDefault="00333D4A" w:rsidP="00AB2C08">
      <w:pPr>
        <w:pStyle w:val="a4"/>
        <w:wordWrap/>
        <w:spacing w:line="360" w:lineRule="auto"/>
        <w:ind w:leftChars="0" w:left="760"/>
        <w:jc w:val="center"/>
        <w:rPr>
          <w:rFonts w:ascii="Times New Roman" w:hAnsi="Times New Roman" w:cs="Times New Roman"/>
          <w:bCs/>
          <w:sz w:val="22"/>
        </w:rPr>
      </w:pPr>
      <m:oMath>
        <m:r>
          <w:rPr>
            <w:rFonts w:ascii="Cambria Math" w:hAnsi="Cambria Math" w:cs="Times New Roman"/>
            <w:sz w:val="22"/>
          </w:rPr>
          <m:t>F</m:t>
        </m:r>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m:t>
        </m:r>
        <m:sSup>
          <m:sSupPr>
            <m:ctrlPr>
              <w:rPr>
                <w:rFonts w:ascii="Cambria Math" w:hAnsi="Cambria Math" w:cs="Times New Roman"/>
                <w:bCs/>
                <w:i/>
                <w:sz w:val="22"/>
              </w:rPr>
            </m:ctrlPr>
          </m:sSupPr>
          <m:e>
            <m:d>
              <m:dPr>
                <m:begChr m:val="["/>
                <m:endChr m:val="]"/>
                <m:ctrlPr>
                  <w:rPr>
                    <w:rFonts w:ascii="Cambria Math" w:hAnsi="Cambria Math" w:cs="Times New Roman"/>
                    <w:bCs/>
                    <w:i/>
                    <w:sz w:val="22"/>
                  </w:rPr>
                </m:ctrlPr>
              </m:dPr>
              <m:e>
                <m:sSub>
                  <m:sSubPr>
                    <m:ctrlPr>
                      <w:rPr>
                        <w:rFonts w:ascii="Cambria Math" w:hAnsi="Cambria Math" w:cs="Times New Roman"/>
                        <w:bCs/>
                        <w:i/>
                        <w:sz w:val="22"/>
                      </w:rPr>
                    </m:ctrlPr>
                  </m:sSubPr>
                  <m:e>
                    <m:r>
                      <w:rPr>
                        <w:rFonts w:ascii="Cambria Math" w:hAnsi="Cambria Math" w:cs="Times New Roman"/>
                        <w:sz w:val="22"/>
                      </w:rPr>
                      <m:t>f</m:t>
                    </m:r>
                  </m:e>
                  <m:sub>
                    <m:r>
                      <w:rPr>
                        <w:rFonts w:ascii="Cambria Math" w:hAnsi="Cambria Math" w:cs="Times New Roman"/>
                        <w:sz w:val="22"/>
                      </w:rPr>
                      <m:t>1</m:t>
                    </m:r>
                  </m:sub>
                </m:sSub>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m:t>
                </m:r>
                <m:sSub>
                  <m:sSubPr>
                    <m:ctrlPr>
                      <w:rPr>
                        <w:rFonts w:ascii="Cambria Math" w:hAnsi="Cambria Math" w:cs="Times New Roman"/>
                        <w:bCs/>
                        <w:i/>
                        <w:sz w:val="22"/>
                      </w:rPr>
                    </m:ctrlPr>
                  </m:sSubPr>
                  <m:e>
                    <m:r>
                      <w:rPr>
                        <w:rFonts w:ascii="Cambria Math" w:hAnsi="Cambria Math" w:cs="Times New Roman"/>
                        <w:sz w:val="22"/>
                      </w:rPr>
                      <m:t>f</m:t>
                    </m:r>
                  </m:e>
                  <m:sub>
                    <m:r>
                      <w:rPr>
                        <w:rFonts w:ascii="Cambria Math" w:hAnsi="Cambria Math" w:cs="Times New Roman"/>
                        <w:sz w:val="22"/>
                      </w:rPr>
                      <m:t>2</m:t>
                    </m:r>
                  </m:sub>
                </m:sSub>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 </m:t>
                </m:r>
                <m:sSub>
                  <m:sSubPr>
                    <m:ctrlPr>
                      <w:rPr>
                        <w:rFonts w:ascii="Cambria Math" w:hAnsi="Cambria Math" w:cs="Times New Roman"/>
                        <w:bCs/>
                        <w:i/>
                        <w:sz w:val="22"/>
                      </w:rPr>
                    </m:ctrlPr>
                  </m:sSubPr>
                  <m:e>
                    <m:r>
                      <w:rPr>
                        <w:rFonts w:ascii="Cambria Math" w:hAnsi="Cambria Math" w:cs="Times New Roman"/>
                        <w:sz w:val="22"/>
                      </w:rPr>
                      <m:t>f</m:t>
                    </m:r>
                  </m:e>
                  <m:sub>
                    <m:r>
                      <w:rPr>
                        <w:rFonts w:ascii="Cambria Math" w:hAnsi="Cambria Math" w:cs="Times New Roman"/>
                        <w:sz w:val="22"/>
                      </w:rPr>
                      <m:t>k</m:t>
                    </m:r>
                  </m:sub>
                </m:sSub>
                <m:d>
                  <m:dPr>
                    <m:ctrlPr>
                      <w:rPr>
                        <w:rFonts w:ascii="Cambria Math" w:hAnsi="Cambria Math" w:cs="Times New Roman"/>
                        <w:bCs/>
                        <w:i/>
                        <w:sz w:val="22"/>
                      </w:rPr>
                    </m:ctrlPr>
                  </m:dPr>
                  <m:e>
                    <m:r>
                      <w:rPr>
                        <w:rFonts w:ascii="Cambria Math" w:hAnsi="Cambria Math" w:cs="Times New Roman"/>
                        <w:sz w:val="22"/>
                      </w:rPr>
                      <m:t>x</m:t>
                    </m:r>
                  </m:e>
                </m:d>
              </m:e>
            </m:d>
          </m:e>
          <m:sup>
            <m:r>
              <w:rPr>
                <w:rFonts w:ascii="Cambria Math" w:hAnsi="Cambria Math" w:cs="Times New Roman"/>
                <w:sz w:val="22"/>
              </w:rPr>
              <m:t>T</m:t>
            </m:r>
          </m:sup>
        </m:sSup>
      </m:oMath>
      <w:r w:rsidR="00AB2C08">
        <w:rPr>
          <w:rFonts w:ascii="Times New Roman" w:hAnsi="Times New Roman" w:cs="Times New Roman"/>
          <w:bCs/>
          <w:sz w:val="22"/>
        </w:rPr>
        <w:tab/>
      </w:r>
      <w:r w:rsidR="00AB2C08">
        <w:rPr>
          <w:rFonts w:ascii="Times New Roman" w:hAnsi="Times New Roman" w:cs="Times New Roman"/>
          <w:bCs/>
          <w:sz w:val="22"/>
        </w:rPr>
        <w:tab/>
        <w:t>(1)</w:t>
      </w:r>
    </w:p>
    <w:p w14:paraId="26BA44A2" w14:textId="77777777" w:rsidR="00333D4A" w:rsidRDefault="00333D4A" w:rsidP="00AB2C08">
      <w:pPr>
        <w:pStyle w:val="SCI0"/>
      </w:pPr>
      <w:r>
        <w:t>Subject to:</w:t>
      </w:r>
    </w:p>
    <w:p w14:paraId="52E7B392" w14:textId="6F145BFC" w:rsidR="00333D4A" w:rsidRDefault="00823BF7" w:rsidP="00AB2C08">
      <w:pPr>
        <w:pStyle w:val="a4"/>
        <w:wordWrap/>
        <w:spacing w:line="360" w:lineRule="auto"/>
        <w:ind w:leftChars="0" w:left="760"/>
        <w:jc w:val="center"/>
        <w:rPr>
          <w:rFonts w:ascii="Times New Roman" w:hAnsi="Times New Roman" w:cs="Times New Roman"/>
          <w:bCs/>
          <w:sz w:val="22"/>
        </w:rPr>
      </w:pPr>
      <m:oMath>
        <m:sSub>
          <m:sSubPr>
            <m:ctrlPr>
              <w:rPr>
                <w:rFonts w:ascii="Cambria Math" w:hAnsi="Cambria Math" w:cs="Times New Roman"/>
                <w:bCs/>
                <w:i/>
                <w:sz w:val="22"/>
              </w:rPr>
            </m:ctrlPr>
          </m:sSubPr>
          <m:e>
            <m:r>
              <w:rPr>
                <w:rFonts w:ascii="Cambria Math" w:hAnsi="Cambria Math" w:cs="Times New Roman"/>
                <w:sz w:val="22"/>
              </w:rPr>
              <m:t>g</m:t>
            </m:r>
          </m:e>
          <m:sub>
            <m:r>
              <w:rPr>
                <w:rFonts w:ascii="Cambria Math" w:hAnsi="Cambria Math" w:cs="Times New Roman"/>
                <w:sz w:val="22"/>
              </w:rPr>
              <m:t>j</m:t>
            </m:r>
          </m:sub>
        </m:sSub>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 0,     j=1, 2, …, m</m:t>
        </m:r>
      </m:oMath>
      <w:r w:rsidR="00AB2C08">
        <w:rPr>
          <w:rFonts w:ascii="Times New Roman" w:hAnsi="Times New Roman" w:cs="Times New Roman"/>
          <w:sz w:val="22"/>
        </w:rPr>
        <w:tab/>
      </w:r>
      <w:r w:rsidR="00AB2C08">
        <w:rPr>
          <w:rFonts w:ascii="Times New Roman" w:hAnsi="Times New Roman" w:cs="Times New Roman"/>
          <w:sz w:val="22"/>
        </w:rPr>
        <w:tab/>
        <w:t>(2)</w:t>
      </w:r>
    </w:p>
    <w:p w14:paraId="1DE0D523" w14:textId="123097DA" w:rsidR="00333D4A" w:rsidRDefault="00823BF7" w:rsidP="00AB2C08">
      <w:pPr>
        <w:pStyle w:val="a4"/>
        <w:wordWrap/>
        <w:spacing w:line="360" w:lineRule="auto"/>
        <w:ind w:leftChars="0" w:left="760"/>
        <w:jc w:val="center"/>
        <w:rPr>
          <w:rFonts w:ascii="Times New Roman" w:hAnsi="Times New Roman" w:cs="Times New Roman"/>
          <w:bCs/>
          <w:sz w:val="22"/>
        </w:rPr>
      </w:pPr>
      <m:oMath>
        <m:sSub>
          <m:sSubPr>
            <m:ctrlPr>
              <w:rPr>
                <w:rFonts w:ascii="Cambria Math" w:hAnsi="Cambria Math" w:cs="Times New Roman"/>
                <w:bCs/>
                <w:i/>
                <w:sz w:val="22"/>
              </w:rPr>
            </m:ctrlPr>
          </m:sSubPr>
          <m:e>
            <m:r>
              <w:rPr>
                <w:rFonts w:ascii="Cambria Math" w:hAnsi="Cambria Math" w:cs="Times New Roman"/>
                <w:sz w:val="22"/>
              </w:rPr>
              <m:t>h</m:t>
            </m:r>
          </m:e>
          <m:sub>
            <m:r>
              <w:rPr>
                <w:rFonts w:ascii="Cambria Math" w:hAnsi="Cambria Math" w:cs="Times New Roman"/>
                <w:sz w:val="22"/>
              </w:rPr>
              <m:t>l</m:t>
            </m:r>
          </m:sub>
        </m:sSub>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 0,     l=1, 2, …, p</m:t>
        </m:r>
      </m:oMath>
      <w:r w:rsidR="00AB2C08">
        <w:rPr>
          <w:rFonts w:ascii="Times New Roman" w:hAnsi="Times New Roman" w:cs="Times New Roman"/>
          <w:sz w:val="22"/>
        </w:rPr>
        <w:tab/>
      </w:r>
      <w:r w:rsidR="00AB2C08">
        <w:rPr>
          <w:rFonts w:ascii="Times New Roman" w:hAnsi="Times New Roman" w:cs="Times New Roman"/>
          <w:sz w:val="22"/>
        </w:rPr>
        <w:tab/>
        <w:t>(3)</w:t>
      </w:r>
    </w:p>
    <w:p w14:paraId="555D652C" w14:textId="54204EB8" w:rsidR="00333D4A" w:rsidRDefault="00823BF7" w:rsidP="00AB2C08">
      <w:pPr>
        <w:pStyle w:val="a4"/>
        <w:wordWrap/>
        <w:spacing w:line="360" w:lineRule="auto"/>
        <w:ind w:leftChars="0" w:left="760"/>
        <w:jc w:val="center"/>
        <w:rPr>
          <w:rFonts w:ascii="Times New Roman" w:hAnsi="Times New Roman" w:cs="Times New Roman"/>
          <w:bCs/>
          <w:sz w:val="22"/>
        </w:rPr>
      </w:pPr>
      <m:oMath>
        <m:sSubSup>
          <m:sSubSupPr>
            <m:ctrlPr>
              <w:rPr>
                <w:rFonts w:ascii="Cambria Math" w:hAnsi="Cambria Math" w:cs="Times New Roman"/>
                <w:bCs/>
                <w:i/>
                <w:sz w:val="22"/>
              </w:rPr>
            </m:ctrlPr>
          </m:sSubSupPr>
          <m:e>
            <m:r>
              <w:rPr>
                <w:rFonts w:ascii="Cambria Math" w:hAnsi="Cambria Math" w:cs="Times New Roman"/>
                <w:sz w:val="22"/>
              </w:rPr>
              <m:t>x</m:t>
            </m:r>
          </m:e>
          <m:sub>
            <m:r>
              <w:rPr>
                <w:rFonts w:ascii="Cambria Math" w:hAnsi="Cambria Math" w:cs="Times New Roman"/>
                <w:sz w:val="22"/>
              </w:rPr>
              <m:t>i</m:t>
            </m:r>
          </m:sub>
          <m:sup>
            <m:r>
              <w:rPr>
                <w:rFonts w:ascii="Cambria Math" w:hAnsi="Cambria Math" w:cs="Times New Roman"/>
                <w:sz w:val="22"/>
              </w:rPr>
              <m:t>L</m:t>
            </m:r>
          </m:sup>
        </m:sSubSup>
        <m:r>
          <w:rPr>
            <w:rFonts w:ascii="Cambria Math" w:hAnsi="Cambria Math" w:cs="Times New Roman"/>
            <w:sz w:val="22"/>
          </w:rPr>
          <m:t xml:space="preserve"> ≤</m:t>
        </m:r>
        <m:sSub>
          <m:sSubPr>
            <m:ctrlPr>
              <w:rPr>
                <w:rFonts w:ascii="Cambria Math" w:hAnsi="Cambria Math" w:cs="Times New Roman"/>
                <w:bCs/>
                <w:i/>
                <w:sz w:val="22"/>
              </w:rPr>
            </m:ctrlPr>
          </m:sSubPr>
          <m:e>
            <m:r>
              <w:rPr>
                <w:rFonts w:ascii="Cambria Math" w:hAnsi="Cambria Math" w:cs="Times New Roman"/>
                <w:sz w:val="22"/>
              </w:rPr>
              <m:t>x</m:t>
            </m:r>
          </m:e>
          <m:sub>
            <m:r>
              <w:rPr>
                <w:rFonts w:ascii="Cambria Math" w:hAnsi="Cambria Math" w:cs="Times New Roman"/>
                <w:sz w:val="22"/>
              </w:rPr>
              <m:t>i</m:t>
            </m:r>
          </m:sub>
        </m:sSub>
        <m:r>
          <w:rPr>
            <w:rFonts w:ascii="Cambria Math" w:hAnsi="Cambria Math" w:cs="Times New Roman"/>
            <w:sz w:val="22"/>
          </w:rPr>
          <m:t xml:space="preserve"> ≤</m:t>
        </m:r>
        <m:sSubSup>
          <m:sSubSupPr>
            <m:ctrlPr>
              <w:rPr>
                <w:rFonts w:ascii="Cambria Math" w:hAnsi="Cambria Math" w:cs="Times New Roman"/>
                <w:bCs/>
                <w:i/>
                <w:sz w:val="22"/>
              </w:rPr>
            </m:ctrlPr>
          </m:sSubSupPr>
          <m:e>
            <m:r>
              <w:rPr>
                <w:rFonts w:ascii="Cambria Math" w:hAnsi="Cambria Math" w:cs="Times New Roman"/>
                <w:sz w:val="22"/>
              </w:rPr>
              <m:t>x</m:t>
            </m:r>
          </m:e>
          <m:sub>
            <m:r>
              <w:rPr>
                <w:rFonts w:ascii="Cambria Math" w:hAnsi="Cambria Math" w:cs="Times New Roman"/>
                <w:sz w:val="22"/>
              </w:rPr>
              <m:t>i</m:t>
            </m:r>
          </m:sub>
          <m:sup>
            <m:r>
              <w:rPr>
                <w:rFonts w:ascii="Cambria Math" w:hAnsi="Cambria Math" w:cs="Times New Roman"/>
                <w:sz w:val="22"/>
              </w:rPr>
              <m:t>U</m:t>
            </m:r>
          </m:sup>
        </m:sSubSup>
        <m:r>
          <w:rPr>
            <w:rFonts w:ascii="Cambria Math" w:hAnsi="Cambria Math" w:cs="Times New Roman"/>
            <w:sz w:val="22"/>
          </w:rPr>
          <m:t>,     i=1, 2, …, n</m:t>
        </m:r>
      </m:oMath>
      <w:r w:rsidR="00AB2C08">
        <w:rPr>
          <w:rFonts w:ascii="Times New Roman" w:hAnsi="Times New Roman" w:cs="Times New Roman"/>
          <w:sz w:val="22"/>
        </w:rPr>
        <w:tab/>
      </w:r>
      <w:r w:rsidR="00AB2C08">
        <w:rPr>
          <w:rFonts w:ascii="Times New Roman" w:hAnsi="Times New Roman" w:cs="Times New Roman"/>
          <w:sz w:val="22"/>
        </w:rPr>
        <w:tab/>
        <w:t>(4)</w:t>
      </w:r>
    </w:p>
    <w:p w14:paraId="1845F028" w14:textId="6123F0A4" w:rsidR="00246974" w:rsidRDefault="00B426A4" w:rsidP="00134471">
      <w:pPr>
        <w:pStyle w:val="SCI0"/>
      </w:pPr>
      <w:r>
        <w:t xml:space="preserve">Here, </w:t>
      </w:r>
      <m:oMath>
        <m:r>
          <w:rPr>
            <w:rFonts w:ascii="Cambria Math" w:hAnsi="Cambria Math" w:cs="Times New Roman"/>
            <w:kern w:val="0"/>
          </w:rPr>
          <m:t xml:space="preserve">x= </m:t>
        </m:r>
        <m:sSup>
          <m:sSupPr>
            <m:ctrlPr>
              <w:rPr>
                <w:rFonts w:ascii="Cambria Math" w:eastAsia="굴림" w:hAnsi="Cambria Math" w:cs="Times New Roman"/>
                <w:bCs/>
                <w:i/>
              </w:rPr>
            </m:ctrlPr>
          </m:sSupPr>
          <m:e>
            <m:d>
              <m:dPr>
                <m:begChr m:val="["/>
                <m:endChr m:val="]"/>
                <m:ctrlPr>
                  <w:rPr>
                    <w:rFonts w:ascii="Cambria Math" w:eastAsia="굴림" w:hAnsi="Cambria Math" w:cs="Times New Roman"/>
                    <w:bCs/>
                    <w:i/>
                  </w:rPr>
                </m:ctrlPr>
              </m:dPr>
              <m:e>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1</m:t>
                    </m:r>
                  </m:sub>
                </m:sSub>
                <m:r>
                  <w:rPr>
                    <w:rFonts w:ascii="Cambria Math" w:hAnsi="Cambria Math" w:cs="Times New Roman"/>
                    <w:kern w:val="0"/>
                  </w:rPr>
                  <m:t xml:space="preserve">, </m:t>
                </m:r>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2</m:t>
                    </m:r>
                  </m:sub>
                </m:sSub>
                <m:r>
                  <w:rPr>
                    <w:rFonts w:ascii="Cambria Math" w:hAnsi="Cambria Math" w:cs="Times New Roman"/>
                    <w:kern w:val="0"/>
                  </w:rPr>
                  <m:t xml:space="preserve">, …, </m:t>
                </m:r>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n</m:t>
                    </m:r>
                  </m:sub>
                </m:sSub>
              </m:e>
            </m:d>
          </m:e>
          <m:sup>
            <m:r>
              <w:rPr>
                <w:rFonts w:ascii="Cambria Math" w:hAnsi="Cambria Math" w:cs="Times New Roman"/>
                <w:kern w:val="0"/>
              </w:rPr>
              <m:t>T</m:t>
            </m:r>
          </m:sup>
        </m:sSup>
      </m:oMath>
      <w:r>
        <w:t xml:space="preserve"> is a vector composed of decision variables. </w:t>
      </w:r>
      <m:oMath>
        <m:r>
          <w:rPr>
            <w:rFonts w:ascii="Cambria Math" w:hAnsi="Cambria Math" w:cs="Times New Roman"/>
            <w:kern w:val="0"/>
          </w:rPr>
          <m:t>F(x)</m:t>
        </m:r>
      </m:oMath>
      <w:r>
        <w:t xml:space="preserve"> is a vector consisting of objective functions, and the space in which this vector exists is called the objective space. </w:t>
      </w:r>
      <m:oMath>
        <m:sSub>
          <m:sSubPr>
            <m:ctrlPr>
              <w:rPr>
                <w:rFonts w:ascii="Cambria Math" w:eastAsia="굴림" w:hAnsi="Cambria Math" w:cs="Times New Roman"/>
                <w:bCs/>
                <w:i/>
              </w:rPr>
            </m:ctrlPr>
          </m:sSubPr>
          <m:e>
            <m:r>
              <w:rPr>
                <w:rFonts w:ascii="Cambria Math" w:hAnsi="Cambria Math" w:cs="Times New Roman"/>
                <w:kern w:val="0"/>
              </w:rPr>
              <m:t>g</m:t>
            </m:r>
          </m:e>
          <m:sub>
            <m:r>
              <w:rPr>
                <w:rFonts w:ascii="Cambria Math" w:hAnsi="Cambria Math" w:cs="Times New Roman"/>
                <w:kern w:val="0"/>
              </w:rPr>
              <m:t>j</m:t>
            </m:r>
          </m:sub>
        </m:sSub>
        <m:r>
          <w:rPr>
            <w:rFonts w:ascii="Cambria Math" w:hAnsi="Cambria Math" w:cs="Times New Roman"/>
            <w:kern w:val="0"/>
          </w:rPr>
          <m:t>(x)</m:t>
        </m:r>
      </m:oMath>
      <w:r>
        <w:t xml:space="preserve"> and </w:t>
      </w:r>
      <m:oMath>
        <m:sSub>
          <m:sSubPr>
            <m:ctrlPr>
              <w:rPr>
                <w:rFonts w:ascii="Cambria Math" w:eastAsia="굴림" w:hAnsi="Cambria Math" w:cs="Times New Roman"/>
                <w:bCs/>
                <w:i/>
              </w:rPr>
            </m:ctrlPr>
          </m:sSubPr>
          <m:e>
            <m:r>
              <w:rPr>
                <w:rFonts w:ascii="Cambria Math" w:hAnsi="Cambria Math" w:cs="Times New Roman"/>
                <w:kern w:val="0"/>
              </w:rPr>
              <m:t>h</m:t>
            </m:r>
          </m:e>
          <m:sub>
            <m:r>
              <w:rPr>
                <w:rFonts w:ascii="Cambria Math" w:hAnsi="Cambria Math" w:cs="Times New Roman"/>
                <w:kern w:val="0"/>
              </w:rPr>
              <m:t>l</m:t>
            </m:r>
          </m:sub>
        </m:sSub>
        <m:r>
          <w:rPr>
            <w:rFonts w:ascii="Cambria Math" w:hAnsi="Cambria Math" w:cs="Times New Roman"/>
            <w:kern w:val="0"/>
          </w:rPr>
          <m:t>(x)</m:t>
        </m:r>
      </m:oMath>
      <w:r>
        <w:t xml:space="preserve"> represent inequality and equality constraints, respectively. </w:t>
      </w:r>
      <m:oMath>
        <m:sSubSup>
          <m:sSubSupPr>
            <m:ctrlPr>
              <w:rPr>
                <w:rFonts w:ascii="Cambria Math" w:eastAsia="굴림" w:hAnsi="Cambria Math" w:cs="Times New Roman"/>
                <w:bCs/>
                <w:i/>
              </w:rPr>
            </m:ctrlPr>
          </m:sSubSupPr>
          <m:e>
            <m:r>
              <w:rPr>
                <w:rFonts w:ascii="Cambria Math" w:hAnsi="Cambria Math" w:cs="Times New Roman"/>
                <w:kern w:val="0"/>
              </w:rPr>
              <m:t>x</m:t>
            </m:r>
          </m:e>
          <m:sub>
            <m:r>
              <w:rPr>
                <w:rFonts w:ascii="Cambria Math" w:hAnsi="Cambria Math" w:cs="Times New Roman"/>
                <w:kern w:val="0"/>
              </w:rPr>
              <m:t>i</m:t>
            </m:r>
          </m:sub>
          <m:sup>
            <m:r>
              <w:rPr>
                <w:rFonts w:ascii="Cambria Math" w:hAnsi="Cambria Math" w:cs="Times New Roman"/>
                <w:kern w:val="0"/>
              </w:rPr>
              <m:t>L</m:t>
            </m:r>
          </m:sup>
        </m:sSubSup>
      </m:oMath>
      <w:r>
        <w:t xml:space="preserve"> and </w:t>
      </w:r>
      <m:oMath>
        <m:sSubSup>
          <m:sSubSupPr>
            <m:ctrlPr>
              <w:rPr>
                <w:rFonts w:ascii="Cambria Math" w:eastAsia="굴림" w:hAnsi="Cambria Math" w:cs="Times New Roman"/>
                <w:bCs/>
                <w:i/>
              </w:rPr>
            </m:ctrlPr>
          </m:sSubSupPr>
          <m:e>
            <m:r>
              <w:rPr>
                <w:rFonts w:ascii="Cambria Math" w:hAnsi="Cambria Math" w:cs="Times New Roman"/>
                <w:kern w:val="0"/>
              </w:rPr>
              <m:t>x</m:t>
            </m:r>
          </m:e>
          <m:sub>
            <m:r>
              <w:rPr>
                <w:rFonts w:ascii="Cambria Math" w:hAnsi="Cambria Math" w:cs="Times New Roman"/>
                <w:kern w:val="0"/>
              </w:rPr>
              <m:t>i</m:t>
            </m:r>
          </m:sub>
          <m:sup>
            <m:r>
              <w:rPr>
                <w:rFonts w:ascii="Cambria Math" w:hAnsi="Cambria Math" w:cs="Times New Roman"/>
                <w:kern w:val="0"/>
              </w:rPr>
              <m:t>U</m:t>
            </m:r>
          </m:sup>
        </m:sSubSup>
      </m:oMath>
      <w:r>
        <w:t xml:space="preserve"> refer to the boundary conditions of the decision variables. The feasible design space </w:t>
      </w:r>
      <m:oMath>
        <m:r>
          <w:rPr>
            <w:rFonts w:ascii="Cambria Math" w:hAnsi="Cambria Math" w:cs="Times New Roman"/>
            <w:kern w:val="0"/>
          </w:rPr>
          <m:t>X</m:t>
        </m:r>
      </m:oMath>
      <w:r>
        <w:t xml:space="preserve">, which is the set of decision variable vectors that satisfy all of the above constraints, is defined as follows. In other words, </w:t>
      </w:r>
      <m:oMath>
        <m:r>
          <w:rPr>
            <w:rFonts w:ascii="Cambria Math" w:hAnsi="Cambria Math" w:cs="Times New Roman"/>
            <w:kern w:val="0"/>
          </w:rPr>
          <m:t>X</m:t>
        </m:r>
      </m:oMath>
      <w:r>
        <w:t xml:space="preserve"> refers to the entire valid region where the decision variable vector </w:t>
      </w:r>
      <m:oMath>
        <m:r>
          <w:rPr>
            <w:rFonts w:ascii="Cambria Math" w:hAnsi="Cambria Math" w:cs="Times New Roman"/>
            <w:kern w:val="0"/>
          </w:rPr>
          <m:t>x</m:t>
        </m:r>
      </m:oMath>
      <w:r>
        <w:t xml:space="preserve"> may exist.</w:t>
      </w:r>
    </w:p>
    <w:p w14:paraId="18195825" w14:textId="3D1138C8" w:rsidR="00134471" w:rsidRDefault="00134471" w:rsidP="00134471">
      <w:pPr>
        <w:pStyle w:val="SCI0"/>
        <w:jc w:val="center"/>
        <w:rPr>
          <w:bCs/>
        </w:rPr>
      </w:pPr>
      <m:oMath>
        <m:r>
          <w:rPr>
            <w:rFonts w:ascii="Cambria Math" w:hAnsi="Cambria Math" w:cs="Times New Roman"/>
            <w:kern w:val="0"/>
          </w:rPr>
          <m:t xml:space="preserve">X= </m:t>
        </m:r>
        <m:d>
          <m:dPr>
            <m:begChr m:val="{"/>
            <m:endChr m:val="}"/>
            <m:ctrlPr>
              <w:rPr>
                <w:rFonts w:ascii="Cambria Math" w:eastAsia="굴림" w:hAnsi="Cambria Math" w:cs="Times New Roman"/>
                <w:bCs/>
                <w:i/>
              </w:rPr>
            </m:ctrlPr>
          </m:dPr>
          <m:e>
            <m:r>
              <w:rPr>
                <w:rFonts w:ascii="Cambria Math" w:hAnsi="Cambria Math" w:cs="Times New Roman"/>
                <w:kern w:val="0"/>
              </w:rPr>
              <m:t xml:space="preserve">x ∈ </m:t>
            </m:r>
            <m:sSup>
              <m:sSupPr>
                <m:ctrlPr>
                  <w:rPr>
                    <w:rFonts w:ascii="Cambria Math" w:eastAsia="굴림" w:hAnsi="Cambria Math" w:cs="Times New Roman"/>
                    <w:bCs/>
                    <w:i/>
                  </w:rPr>
                </m:ctrlPr>
              </m:sSupPr>
              <m:e>
                <m:r>
                  <m:rPr>
                    <m:scr m:val="double-struck"/>
                  </m:rPr>
                  <w:rPr>
                    <w:rFonts w:ascii="Cambria Math" w:hAnsi="Cambria Math" w:cs="Times New Roman"/>
                    <w:kern w:val="0"/>
                  </w:rPr>
                  <m:t>R</m:t>
                </m:r>
              </m:e>
              <m:sup>
                <m:r>
                  <w:rPr>
                    <w:rFonts w:ascii="Cambria Math" w:hAnsi="Cambria Math" w:cs="Times New Roman"/>
                    <w:kern w:val="0"/>
                  </w:rPr>
                  <m:t>n</m:t>
                </m:r>
              </m:sup>
            </m:sSup>
            <m:r>
              <w:rPr>
                <w:rFonts w:ascii="Cambria Math" w:hAnsi="Cambria Math" w:cs="Times New Roman"/>
                <w:kern w:val="0"/>
              </w:rPr>
              <m:t xml:space="preserve"> </m:t>
            </m:r>
          </m:e>
          <m:e>
            <m:r>
              <w:rPr>
                <w:rFonts w:ascii="Cambria Math" w:hAnsi="Cambria Math" w:cs="Times New Roman"/>
                <w:kern w:val="0"/>
              </w:rPr>
              <m:t xml:space="preserve"> </m:t>
            </m:r>
            <m:m>
              <m:mPr>
                <m:mcs>
                  <m:mc>
                    <m:mcPr>
                      <m:count m:val="3"/>
                      <m:mcJc m:val="center"/>
                    </m:mcPr>
                  </m:mc>
                </m:mcs>
                <m:ctrlPr>
                  <w:rPr>
                    <w:rFonts w:ascii="Cambria Math" w:eastAsia="굴림" w:hAnsi="Cambria Math" w:cs="Times New Roman"/>
                    <w:bCs/>
                    <w:i/>
                  </w:rPr>
                </m:ctrlPr>
              </m:mPr>
              <m:mr>
                <m:e>
                  <m:sSub>
                    <m:sSubPr>
                      <m:ctrlPr>
                        <w:rPr>
                          <w:rFonts w:ascii="Cambria Math" w:eastAsia="굴림" w:hAnsi="Cambria Math" w:cs="Times New Roman"/>
                          <w:bCs/>
                          <w:i/>
                        </w:rPr>
                      </m:ctrlPr>
                    </m:sSubPr>
                    <m:e>
                      <m:r>
                        <w:rPr>
                          <w:rFonts w:ascii="Cambria Math" w:hAnsi="Cambria Math" w:cs="Times New Roman"/>
                          <w:kern w:val="0"/>
                        </w:rPr>
                        <m:t>g</m:t>
                      </m:r>
                    </m:e>
                    <m:sub>
                      <m:r>
                        <w:rPr>
                          <w:rFonts w:ascii="Cambria Math" w:hAnsi="Cambria Math" w:cs="Times New Roman"/>
                          <w:kern w:val="0"/>
                        </w:rPr>
                        <m:t>j</m:t>
                      </m:r>
                    </m:sub>
                  </m:sSub>
                  <m:d>
                    <m:dPr>
                      <m:ctrlPr>
                        <w:rPr>
                          <w:rFonts w:ascii="Cambria Math" w:eastAsia="굴림" w:hAnsi="Cambria Math" w:cs="Times New Roman"/>
                          <w:bCs/>
                          <w:i/>
                        </w:rPr>
                      </m:ctrlPr>
                    </m:dPr>
                    <m:e>
                      <m:r>
                        <w:rPr>
                          <w:rFonts w:ascii="Cambria Math" w:hAnsi="Cambria Math" w:cs="Times New Roman"/>
                          <w:kern w:val="0"/>
                        </w:rPr>
                        <m:t>x</m:t>
                      </m:r>
                    </m:e>
                  </m:d>
                  <m:r>
                    <w:rPr>
                      <w:rFonts w:ascii="Cambria Math" w:hAnsi="Cambria Math" w:cs="Times New Roman"/>
                      <w:kern w:val="0"/>
                    </w:rPr>
                    <m:t xml:space="preserve"> ≤0, ∀j;</m:t>
                  </m:r>
                </m:e>
                <m:e>
                  <m:sSub>
                    <m:sSubPr>
                      <m:ctrlPr>
                        <w:rPr>
                          <w:rFonts w:ascii="Cambria Math" w:eastAsia="굴림" w:hAnsi="Cambria Math" w:cs="Times New Roman"/>
                          <w:bCs/>
                          <w:i/>
                        </w:rPr>
                      </m:ctrlPr>
                    </m:sSubPr>
                    <m:e>
                      <m:r>
                        <w:rPr>
                          <w:rFonts w:ascii="Cambria Math" w:hAnsi="Cambria Math" w:cs="Times New Roman"/>
                          <w:kern w:val="0"/>
                        </w:rPr>
                        <m:t>h</m:t>
                      </m:r>
                    </m:e>
                    <m:sub>
                      <m:r>
                        <w:rPr>
                          <w:rFonts w:ascii="Cambria Math" w:hAnsi="Cambria Math" w:cs="Times New Roman"/>
                          <w:kern w:val="0"/>
                        </w:rPr>
                        <m:t>l</m:t>
                      </m:r>
                    </m:sub>
                  </m:sSub>
                  <m:d>
                    <m:dPr>
                      <m:ctrlPr>
                        <w:rPr>
                          <w:rFonts w:ascii="Cambria Math" w:eastAsia="굴림" w:hAnsi="Cambria Math" w:cs="Times New Roman"/>
                          <w:bCs/>
                          <w:i/>
                        </w:rPr>
                      </m:ctrlPr>
                    </m:dPr>
                    <m:e>
                      <m:r>
                        <w:rPr>
                          <w:rFonts w:ascii="Cambria Math" w:hAnsi="Cambria Math" w:cs="Times New Roman"/>
                          <w:kern w:val="0"/>
                        </w:rPr>
                        <m:t>x</m:t>
                      </m:r>
                    </m:e>
                  </m:d>
                  <m:r>
                    <w:rPr>
                      <w:rFonts w:ascii="Cambria Math" w:hAnsi="Cambria Math" w:cs="Times New Roman"/>
                      <w:kern w:val="0"/>
                    </w:rPr>
                    <m:t>=0, ∀l;</m:t>
                  </m:r>
                </m:e>
                <m:e>
                  <m:sSubSup>
                    <m:sSubSupPr>
                      <m:ctrlPr>
                        <w:rPr>
                          <w:rFonts w:ascii="Cambria Math" w:eastAsia="굴림" w:hAnsi="Cambria Math" w:cs="Times New Roman"/>
                          <w:bCs/>
                          <w:i/>
                        </w:rPr>
                      </m:ctrlPr>
                    </m:sSubSupPr>
                    <m:e>
                      <m:r>
                        <w:rPr>
                          <w:rFonts w:ascii="Cambria Math" w:hAnsi="Cambria Math" w:cs="Times New Roman"/>
                          <w:kern w:val="0"/>
                        </w:rPr>
                        <m:t>x</m:t>
                      </m:r>
                    </m:e>
                    <m:sub>
                      <m:r>
                        <w:rPr>
                          <w:rFonts w:ascii="Cambria Math" w:hAnsi="Cambria Math" w:cs="Times New Roman"/>
                          <w:kern w:val="0"/>
                        </w:rPr>
                        <m:t>i</m:t>
                      </m:r>
                    </m:sub>
                    <m:sup>
                      <m:r>
                        <w:rPr>
                          <w:rFonts w:ascii="Cambria Math" w:hAnsi="Cambria Math" w:cs="Times New Roman"/>
                          <w:kern w:val="0"/>
                        </w:rPr>
                        <m:t>L</m:t>
                      </m:r>
                    </m:sup>
                  </m:sSubSup>
                  <m:r>
                    <w:rPr>
                      <w:rFonts w:ascii="Cambria Math" w:hAnsi="Cambria Math" w:cs="Times New Roman"/>
                      <w:kern w:val="0"/>
                    </w:rPr>
                    <m:t xml:space="preserve"> ≤</m:t>
                  </m:r>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i</m:t>
                      </m:r>
                    </m:sub>
                  </m:sSub>
                  <m:r>
                    <w:rPr>
                      <w:rFonts w:ascii="Cambria Math" w:hAnsi="Cambria Math" w:cs="Times New Roman"/>
                      <w:kern w:val="0"/>
                    </w:rPr>
                    <m:t xml:space="preserve"> ≤</m:t>
                  </m:r>
                  <m:sSubSup>
                    <m:sSubSupPr>
                      <m:ctrlPr>
                        <w:rPr>
                          <w:rFonts w:ascii="Cambria Math" w:eastAsia="굴림" w:hAnsi="Cambria Math" w:cs="Times New Roman"/>
                          <w:bCs/>
                          <w:i/>
                        </w:rPr>
                      </m:ctrlPr>
                    </m:sSubSupPr>
                    <m:e>
                      <m:r>
                        <w:rPr>
                          <w:rFonts w:ascii="Cambria Math" w:hAnsi="Cambria Math" w:cs="Times New Roman"/>
                          <w:kern w:val="0"/>
                        </w:rPr>
                        <m:t>x</m:t>
                      </m:r>
                    </m:e>
                    <m:sub>
                      <m:r>
                        <w:rPr>
                          <w:rFonts w:ascii="Cambria Math" w:hAnsi="Cambria Math" w:cs="Times New Roman"/>
                          <w:kern w:val="0"/>
                        </w:rPr>
                        <m:t>i</m:t>
                      </m:r>
                    </m:sub>
                    <m:sup>
                      <m:r>
                        <w:rPr>
                          <w:rFonts w:ascii="Cambria Math" w:hAnsi="Cambria Math" w:cs="Times New Roman"/>
                          <w:kern w:val="0"/>
                        </w:rPr>
                        <m:t>U</m:t>
                      </m:r>
                    </m:sup>
                  </m:sSubSup>
                  <m:r>
                    <w:rPr>
                      <w:rFonts w:ascii="Cambria Math" w:hAnsi="Cambria Math" w:cs="Times New Roman"/>
                      <w:kern w:val="0"/>
                    </w:rPr>
                    <m:t>, ∀i</m:t>
                  </m:r>
                </m:e>
              </m:mr>
            </m:m>
          </m:e>
        </m:d>
      </m:oMath>
      <w:r>
        <w:rPr>
          <w:bCs/>
        </w:rPr>
        <w:tab/>
      </w:r>
      <w:r>
        <w:rPr>
          <w:bCs/>
        </w:rPr>
        <w:tab/>
        <w:t>(5)</w:t>
      </w:r>
    </w:p>
    <w:p w14:paraId="2EDFD852" w14:textId="5A758DD3" w:rsidR="007B7089" w:rsidRDefault="007B7089" w:rsidP="007B7089">
      <w:pPr>
        <w:pStyle w:val="SCI0"/>
      </w:pPr>
      <w:r>
        <w:t xml:space="preserve">In multi-objective optimization problems, it is common that there is no single solution that simultaneously optimizes all objective functions. Therefore, the concept of ‘Pareto Optimality’ proposed by Vilfredo Pareto is used to evaluate the quality of solutions </w:t>
      </w:r>
      <w:r w:rsidRPr="007B7089">
        <w:rPr>
          <w:color w:val="0070C0"/>
        </w:rPr>
        <w:t>(Zitzler &amp; Thiele, 1999)</w:t>
      </w:r>
      <w:r>
        <w:t>.</w:t>
      </w:r>
    </w:p>
    <w:p w14:paraId="0368997E" w14:textId="0A4C264C" w:rsidR="004F2AC5" w:rsidRDefault="004F2AC5" w:rsidP="004F2AC5">
      <w:pPr>
        <w:pStyle w:val="SCI0"/>
      </w:pPr>
      <w:r>
        <w:t>Here are the key concepts for understanding ‘Pareto optimality’:</w:t>
      </w:r>
    </w:p>
    <w:p w14:paraId="5302FED0" w14:textId="1CA6C09E" w:rsidR="00B92C5B" w:rsidRPr="00B92C5B" w:rsidRDefault="00B92C5B" w:rsidP="006F24B2">
      <w:pPr>
        <w:pStyle w:val="SCI0"/>
        <w:numPr>
          <w:ilvl w:val="0"/>
          <w:numId w:val="35"/>
        </w:numPr>
      </w:pPr>
      <w:r w:rsidRPr="00DD4169">
        <w:t>Dominance:</w:t>
      </w:r>
      <w:r w:rsidRPr="00B92C5B">
        <w:t xml:space="preserve"> Given two solutions </w:t>
      </w:r>
      <m:oMath>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A</m:t>
            </m:r>
          </m:sub>
        </m:sSub>
        <m:r>
          <w:rPr>
            <w:rFonts w:ascii="Cambria Math" w:hAnsi="Cambria Math" w:cs="Times New Roman"/>
            <w:kern w:val="0"/>
          </w:rPr>
          <m:t xml:space="preserve">, </m:t>
        </m:r>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B</m:t>
            </m:r>
          </m:sub>
        </m:sSub>
        <m:r>
          <w:rPr>
            <w:rFonts w:ascii="Cambria Math" w:hAnsi="Cambria Math" w:cs="Times New Roman"/>
            <w:kern w:val="0"/>
          </w:rPr>
          <m:t xml:space="preserve"> ∈X</m:t>
        </m:r>
      </m:oMath>
      <w:r w:rsidRPr="00B92C5B">
        <w:t xml:space="preserve">, solution </w:t>
      </w:r>
      <m:oMath>
        <m:sSub>
          <m:sSubPr>
            <m:ctrlPr>
              <w:rPr>
                <w:rFonts w:ascii="Cambria Math" w:hAnsi="Cambria Math"/>
                <w:i/>
              </w:rPr>
            </m:ctrlPr>
          </m:sSubPr>
          <m:e>
            <m:r>
              <w:rPr>
                <w:rFonts w:ascii="Cambria Math" w:hAnsi="Cambria Math"/>
              </w:rPr>
              <m:t>x</m:t>
            </m:r>
          </m:e>
          <m:sub>
            <m:r>
              <w:rPr>
                <w:rFonts w:ascii="Cambria Math" w:hAnsi="Cambria Math"/>
              </w:rPr>
              <m:t>A</m:t>
            </m:r>
          </m:sub>
        </m:sSub>
      </m:oMath>
      <w:r w:rsidRPr="00B92C5B">
        <w:t xml:space="preserve"> dominates solution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sidRPr="00B92C5B">
        <w:t xml:space="preserve"> (denoted as </w:t>
      </w:r>
      <m:oMath>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A</m:t>
            </m:r>
          </m:sub>
        </m:sSub>
        <m:r>
          <w:rPr>
            <w:rFonts w:ascii="Cambria Math" w:hAnsi="Cambria Math" w:cs="Times New Roman"/>
            <w:kern w:val="0"/>
          </w:rPr>
          <m:t xml:space="preserve"> ≻</m:t>
        </m:r>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B</m:t>
            </m:r>
          </m:sub>
        </m:sSub>
      </m:oMath>
      <w:r w:rsidRPr="00B92C5B">
        <w:t xml:space="preserve">) if </w:t>
      </w:r>
      <m:oMath>
        <m:sSub>
          <m:sSubPr>
            <m:ctrlPr>
              <w:rPr>
                <w:rFonts w:ascii="Cambria Math" w:eastAsia="굴림" w:hAnsi="Cambria Math" w:cs="Times New Roman"/>
                <w:bCs/>
                <w:i/>
              </w:rPr>
            </m:ctrlPr>
          </m:sSubPr>
          <m:e>
            <m:r>
              <w:rPr>
                <w:rFonts w:ascii="Cambria Math" w:hAnsi="Cambria Math" w:cs="Times New Roman"/>
                <w:kern w:val="0"/>
              </w:rPr>
              <m:t>f</m:t>
            </m:r>
          </m:e>
          <m:sub>
            <m:r>
              <w:rPr>
                <w:rFonts w:ascii="Cambria Math" w:hAnsi="Cambria Math" w:cs="Times New Roman"/>
                <w:kern w:val="0"/>
              </w:rPr>
              <m:t>i</m:t>
            </m:r>
          </m:sub>
        </m:sSub>
        <m:d>
          <m:dPr>
            <m:ctrlPr>
              <w:rPr>
                <w:rFonts w:ascii="Cambria Math" w:eastAsia="굴림" w:hAnsi="Cambria Math" w:cs="Times New Roman"/>
                <w:bCs/>
                <w:i/>
              </w:rPr>
            </m:ctrlPr>
          </m:dPr>
          <m:e>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A</m:t>
                </m:r>
              </m:sub>
            </m:sSub>
          </m:e>
        </m:d>
        <m:r>
          <w:rPr>
            <w:rFonts w:ascii="Cambria Math" w:hAnsi="Cambria Math" w:cs="Times New Roman"/>
            <w:kern w:val="0"/>
          </w:rPr>
          <m:t xml:space="preserve"> ≥ </m:t>
        </m:r>
        <m:sSub>
          <m:sSubPr>
            <m:ctrlPr>
              <w:rPr>
                <w:rFonts w:ascii="Cambria Math" w:eastAsia="굴림" w:hAnsi="Cambria Math" w:cs="Times New Roman"/>
                <w:bCs/>
                <w:i/>
              </w:rPr>
            </m:ctrlPr>
          </m:sSubPr>
          <m:e>
            <m:r>
              <w:rPr>
                <w:rFonts w:ascii="Cambria Math" w:hAnsi="Cambria Math" w:cs="Times New Roman"/>
                <w:kern w:val="0"/>
              </w:rPr>
              <m:t>f</m:t>
            </m:r>
          </m:e>
          <m:sub>
            <m:r>
              <w:rPr>
                <w:rFonts w:ascii="Cambria Math" w:hAnsi="Cambria Math" w:cs="Times New Roman"/>
                <w:kern w:val="0"/>
              </w:rPr>
              <m:t>i</m:t>
            </m:r>
          </m:sub>
        </m:sSub>
        <m:d>
          <m:dPr>
            <m:ctrlPr>
              <w:rPr>
                <w:rFonts w:ascii="Cambria Math" w:eastAsia="굴림" w:hAnsi="Cambria Math" w:cs="Times New Roman"/>
                <w:bCs/>
                <w:i/>
              </w:rPr>
            </m:ctrlPr>
          </m:dPr>
          <m:e>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B</m:t>
                </m:r>
              </m:sub>
            </m:sSub>
          </m:e>
        </m:d>
        <m:r>
          <w:rPr>
            <w:rFonts w:ascii="Cambria Math" w:hAnsi="Cambria Math" w:cs="Times New Roman"/>
            <w:kern w:val="0"/>
          </w:rPr>
          <m:t xml:space="preserve">   ∀i ∈ </m:t>
        </m:r>
        <m:d>
          <m:dPr>
            <m:begChr m:val="{"/>
            <m:endChr m:val="}"/>
            <m:ctrlPr>
              <w:rPr>
                <w:rFonts w:ascii="Cambria Math" w:eastAsia="굴림" w:hAnsi="Cambria Math" w:cs="Times New Roman"/>
                <w:bCs/>
                <w:i/>
              </w:rPr>
            </m:ctrlPr>
          </m:dPr>
          <m:e>
            <m:r>
              <w:rPr>
                <w:rFonts w:ascii="Cambria Math" w:hAnsi="Cambria Math" w:cs="Times New Roman"/>
                <w:kern w:val="0"/>
              </w:rPr>
              <m:t>1, …, k</m:t>
            </m:r>
          </m:e>
        </m:d>
      </m:oMath>
      <w:r w:rsidR="00B579B1">
        <w:rPr>
          <w:rFonts w:hint="eastAsia"/>
          <w:bCs/>
        </w:rPr>
        <w:t xml:space="preserve"> </w:t>
      </w:r>
      <w:r w:rsidRPr="00B92C5B">
        <w:t xml:space="preserve">and </w:t>
      </w:r>
      <m:oMath>
        <m:sSub>
          <m:sSubPr>
            <m:ctrlPr>
              <w:rPr>
                <w:rFonts w:ascii="Cambria Math" w:eastAsia="굴림" w:hAnsi="Cambria Math" w:cs="Times New Roman"/>
                <w:bCs/>
                <w:i/>
              </w:rPr>
            </m:ctrlPr>
          </m:sSubPr>
          <m:e>
            <m:r>
              <w:rPr>
                <w:rFonts w:ascii="Cambria Math" w:hAnsi="Cambria Math" w:cs="Times New Roman"/>
                <w:kern w:val="0"/>
              </w:rPr>
              <m:t>f</m:t>
            </m:r>
          </m:e>
          <m:sub>
            <m:r>
              <w:rPr>
                <w:rFonts w:ascii="Cambria Math" w:hAnsi="Cambria Math" w:cs="Times New Roman"/>
                <w:kern w:val="0"/>
              </w:rPr>
              <m:t>i</m:t>
            </m:r>
          </m:sub>
        </m:sSub>
        <m:d>
          <m:dPr>
            <m:ctrlPr>
              <w:rPr>
                <w:rFonts w:ascii="Cambria Math" w:eastAsia="굴림" w:hAnsi="Cambria Math" w:cs="Times New Roman"/>
                <w:bCs/>
                <w:i/>
              </w:rPr>
            </m:ctrlPr>
          </m:dPr>
          <m:e>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A</m:t>
                </m:r>
              </m:sub>
            </m:sSub>
          </m:e>
        </m:d>
        <m:r>
          <w:rPr>
            <w:rFonts w:ascii="Cambria Math" w:hAnsi="Cambria Math" w:cs="Times New Roman"/>
            <w:kern w:val="0"/>
          </w:rPr>
          <m:t xml:space="preserve"> &gt; </m:t>
        </m:r>
        <m:sSub>
          <m:sSubPr>
            <m:ctrlPr>
              <w:rPr>
                <w:rFonts w:ascii="Cambria Math" w:eastAsia="굴림" w:hAnsi="Cambria Math" w:cs="Times New Roman"/>
                <w:bCs/>
                <w:i/>
              </w:rPr>
            </m:ctrlPr>
          </m:sSubPr>
          <m:e>
            <m:r>
              <w:rPr>
                <w:rFonts w:ascii="Cambria Math" w:hAnsi="Cambria Math" w:cs="Times New Roman"/>
                <w:kern w:val="0"/>
              </w:rPr>
              <m:t>f</m:t>
            </m:r>
          </m:e>
          <m:sub>
            <m:r>
              <w:rPr>
                <w:rFonts w:ascii="Cambria Math" w:hAnsi="Cambria Math" w:cs="Times New Roman"/>
                <w:kern w:val="0"/>
              </w:rPr>
              <m:t>i</m:t>
            </m:r>
          </m:sub>
        </m:sSub>
        <m:d>
          <m:dPr>
            <m:ctrlPr>
              <w:rPr>
                <w:rFonts w:ascii="Cambria Math" w:eastAsia="굴림" w:hAnsi="Cambria Math" w:cs="Times New Roman"/>
                <w:bCs/>
                <w:i/>
              </w:rPr>
            </m:ctrlPr>
          </m:dPr>
          <m:e>
            <m:sSub>
              <m:sSubPr>
                <m:ctrlPr>
                  <w:rPr>
                    <w:rFonts w:ascii="Cambria Math" w:eastAsia="굴림" w:hAnsi="Cambria Math" w:cs="Times New Roman"/>
                    <w:bCs/>
                    <w:i/>
                  </w:rPr>
                </m:ctrlPr>
              </m:sSubPr>
              <m:e>
                <m:r>
                  <w:rPr>
                    <w:rFonts w:ascii="Cambria Math" w:hAnsi="Cambria Math" w:cs="Times New Roman"/>
                    <w:kern w:val="0"/>
                  </w:rPr>
                  <m:t>x</m:t>
                </m:r>
              </m:e>
              <m:sub>
                <m:r>
                  <w:rPr>
                    <w:rFonts w:ascii="Cambria Math" w:hAnsi="Cambria Math" w:cs="Times New Roman"/>
                    <w:kern w:val="0"/>
                  </w:rPr>
                  <m:t>B</m:t>
                </m:r>
              </m:sub>
            </m:sSub>
          </m:e>
        </m:d>
        <m:r>
          <w:rPr>
            <w:rFonts w:ascii="Cambria Math" w:hAnsi="Cambria Math" w:cs="Times New Roman"/>
            <w:kern w:val="0"/>
          </w:rPr>
          <m:t xml:space="preserve">   ∃j ∈ </m:t>
        </m:r>
        <m:d>
          <m:dPr>
            <m:begChr m:val="{"/>
            <m:endChr m:val="}"/>
            <m:ctrlPr>
              <w:rPr>
                <w:rFonts w:ascii="Cambria Math" w:eastAsia="굴림" w:hAnsi="Cambria Math" w:cs="Times New Roman"/>
                <w:bCs/>
                <w:i/>
              </w:rPr>
            </m:ctrlPr>
          </m:dPr>
          <m:e>
            <m:r>
              <w:rPr>
                <w:rFonts w:ascii="Cambria Math" w:hAnsi="Cambria Math" w:cs="Times New Roman"/>
                <w:kern w:val="0"/>
              </w:rPr>
              <m:t>1, …, k</m:t>
            </m:r>
          </m:e>
        </m:d>
      </m:oMath>
      <w:r w:rsidRPr="00B92C5B">
        <w:t xml:space="preserve">}. </w:t>
      </w:r>
    </w:p>
    <w:p w14:paraId="34F6579E" w14:textId="67792A23" w:rsidR="00B92C5B" w:rsidRPr="00DD4169" w:rsidRDefault="00B92C5B" w:rsidP="006F24B2">
      <w:pPr>
        <w:pStyle w:val="SCI0"/>
        <w:numPr>
          <w:ilvl w:val="0"/>
          <w:numId w:val="35"/>
        </w:numPr>
      </w:pPr>
      <w:r w:rsidRPr="00DD4169">
        <w:t xml:space="preserve">Non-dominated Solution: A solution that is not dominated by any other solution within the feasible design space </w:t>
      </w:r>
      <m:oMath>
        <m:r>
          <w:rPr>
            <w:rFonts w:ascii="Cambria Math" w:hAnsi="Cambria Math"/>
          </w:rPr>
          <m:t>X</m:t>
        </m:r>
      </m:oMath>
      <w:r w:rsidRPr="00DD4169">
        <w:t xml:space="preserve"> is called a non-dominated solution or Pareto optimal solution. In other words, improving any objective function value of a non-dominated solution necessarily requires sacrificing at least one other objective function value. </w:t>
      </w:r>
    </w:p>
    <w:p w14:paraId="166AD276" w14:textId="068F83A5" w:rsidR="00620D12" w:rsidRPr="00DD4169" w:rsidRDefault="00B92C5B" w:rsidP="006F24B2">
      <w:pPr>
        <w:pStyle w:val="SCI0"/>
        <w:numPr>
          <w:ilvl w:val="0"/>
          <w:numId w:val="35"/>
        </w:numPr>
      </w:pPr>
      <w:r w:rsidRPr="00DD4169">
        <w:t>Pareto Optimal Set (</w:t>
      </w:r>
      <m:oMath>
        <m:sSup>
          <m:sSupPr>
            <m:ctrlPr>
              <w:rPr>
                <w:rFonts w:ascii="Cambria Math" w:hAnsi="Cambria Math"/>
                <w:i/>
              </w:rPr>
            </m:ctrlPr>
          </m:sSupPr>
          <m:e>
            <m:r>
              <w:rPr>
                <w:rFonts w:ascii="Cambria Math" w:hAnsi="Cambria Math"/>
              </w:rPr>
              <m:t>P</m:t>
            </m:r>
          </m:e>
          <m:sup>
            <m:r>
              <w:rPr>
                <w:rFonts w:ascii="Cambria Math" w:hAnsi="Cambria Math"/>
              </w:rPr>
              <m:t>*</m:t>
            </m:r>
          </m:sup>
        </m:sSup>
      </m:oMath>
      <w:r w:rsidRPr="00DD4169">
        <w:t xml:space="preserve">): The set of all possible non-dominated solutions, which exists in the decision variable space </w:t>
      </w:r>
      <m:oMath>
        <m:r>
          <w:rPr>
            <w:rFonts w:ascii="Cambria Math" w:hAnsi="Cambria Math"/>
          </w:rPr>
          <m:t>X</m:t>
        </m:r>
      </m:oMath>
      <w:r w:rsidRPr="00DD4169">
        <w:t>.</w:t>
      </w:r>
    </w:p>
    <w:p w14:paraId="698C0B02" w14:textId="3567AACA" w:rsidR="00B92C5B" w:rsidRPr="00DD4169" w:rsidRDefault="00823BF7" w:rsidP="00620D12">
      <w:pPr>
        <w:jc w:val="center"/>
      </w:pPr>
      <m:oMath>
        <m:sSup>
          <m:sSupPr>
            <m:ctrlPr>
              <w:rPr>
                <w:rFonts w:ascii="Cambria Math" w:eastAsia="굴림" w:hAnsi="Cambria Math"/>
              </w:rPr>
            </m:ctrlPr>
          </m:sSupPr>
          <m:e>
            <m:r>
              <w:rPr>
                <w:rFonts w:ascii="Cambria Math" w:hAnsi="Cambria Math"/>
              </w:rPr>
              <m:t>P</m:t>
            </m:r>
          </m:e>
          <m:sup>
            <m:r>
              <m:rPr>
                <m:sty m:val="p"/>
              </m:rPr>
              <w:rPr>
                <w:rFonts w:ascii="Cambria Math" w:hAnsi="Cambria Math"/>
              </w:rPr>
              <m:t>*</m:t>
            </m:r>
          </m:sup>
        </m:sSup>
        <m:r>
          <m:rPr>
            <m:sty m:val="p"/>
          </m:rPr>
          <w:rPr>
            <w:rFonts w:ascii="Cambria Math" w:hAnsi="Cambria Math"/>
          </w:rPr>
          <m:t xml:space="preserve">= </m:t>
        </m:r>
        <m:d>
          <m:dPr>
            <m:begChr m:val="{"/>
            <m:endChr m:val="}"/>
            <m:ctrlPr>
              <w:rPr>
                <w:rFonts w:ascii="Cambria Math" w:eastAsia="굴림" w:hAnsi="Cambria Math"/>
              </w:rPr>
            </m:ctrlPr>
          </m:dPr>
          <m:e>
            <m:sSup>
              <m:sSupPr>
                <m:ctrlPr>
                  <w:rPr>
                    <w:rFonts w:ascii="Cambria Math" w:eastAsia="굴림"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X</m:t>
            </m:r>
          </m:e>
          <m:e>
            <m:r>
              <m:rPr>
                <m:sty m:val="p"/>
              </m:rPr>
              <w:rPr>
                <w:rFonts w:ascii="Cambria Math" w:hAnsi="Cambria Math"/>
              </w:rPr>
              <m:t>¬∃</m:t>
            </m:r>
            <m:sSup>
              <m:sSupPr>
                <m:ctrlPr>
                  <w:rPr>
                    <w:rFonts w:ascii="Cambria Math" w:eastAsia="굴림"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F</m:t>
            </m:r>
            <m:d>
              <m:dPr>
                <m:ctrlPr>
                  <w:rPr>
                    <w:rFonts w:ascii="Cambria Math" w:eastAsia="굴림" w:hAnsi="Cambria Math"/>
                  </w:rPr>
                </m:ctrlPr>
              </m:dPr>
              <m:e>
                <m:sSup>
                  <m:sSupPr>
                    <m:ctrlPr>
                      <w:rPr>
                        <w:rFonts w:ascii="Cambria Math" w:eastAsia="굴림" w:hAnsi="Cambria Math"/>
                      </w:rPr>
                    </m:ctrlPr>
                  </m:sSupPr>
                  <m:e>
                    <m:r>
                      <w:rPr>
                        <w:rFonts w:ascii="Cambria Math" w:hAnsi="Cambria Math"/>
                      </w:rPr>
                      <m:t>x</m:t>
                    </m:r>
                  </m:e>
                  <m:sup>
                    <m:r>
                      <m:rPr>
                        <m:sty m:val="p"/>
                      </m:rPr>
                      <w:rPr>
                        <w:rFonts w:ascii="Cambria Math" w:hAnsi="Cambria Math"/>
                      </w:rPr>
                      <m:t>'</m:t>
                    </m:r>
                  </m:sup>
                </m:sSup>
              </m:e>
            </m:d>
            <m:r>
              <m:rPr>
                <m:sty m:val="p"/>
              </m:rPr>
              <w:rPr>
                <w:rFonts w:ascii="Cambria Math" w:hAnsi="Cambria Math"/>
              </w:rPr>
              <m:t>≻</m:t>
            </m:r>
            <m:r>
              <w:rPr>
                <w:rFonts w:ascii="Cambria Math" w:hAnsi="Cambria Math"/>
              </w:rPr>
              <m:t>F</m:t>
            </m:r>
            <m:d>
              <m:dPr>
                <m:ctrlPr>
                  <w:rPr>
                    <w:rFonts w:ascii="Cambria Math" w:eastAsia="굴림" w:hAnsi="Cambria Math"/>
                  </w:rPr>
                </m:ctrlPr>
              </m:dPr>
              <m:e>
                <m:r>
                  <w:rPr>
                    <w:rFonts w:ascii="Cambria Math" w:hAnsi="Cambria Math"/>
                  </w:rPr>
                  <m:t>x</m:t>
                </m:r>
              </m:e>
            </m:d>
          </m:e>
        </m:d>
      </m:oMath>
      <w:r w:rsidR="00620D12" w:rsidRPr="00DD4169">
        <w:tab/>
      </w:r>
      <w:r w:rsidR="00620D12" w:rsidRPr="00DD4169">
        <w:tab/>
        <w:t>(6)</w:t>
      </w:r>
    </w:p>
    <w:p w14:paraId="447C65F4" w14:textId="7E961E57" w:rsidR="00620D12" w:rsidRDefault="00B92C5B" w:rsidP="006F24B2">
      <w:pPr>
        <w:pStyle w:val="SCI0"/>
        <w:numPr>
          <w:ilvl w:val="0"/>
          <w:numId w:val="35"/>
        </w:numPr>
      </w:pPr>
      <w:r w:rsidRPr="00DD4169">
        <w:t>Pareto Front (</w:t>
      </w:r>
      <m:oMath>
        <m:r>
          <w:rPr>
            <w:rFonts w:ascii="Cambria Math" w:hAnsi="Cambria Math"/>
          </w:rPr>
          <m:t>P</m:t>
        </m:r>
        <m:sSup>
          <m:sSupPr>
            <m:ctrlPr>
              <w:rPr>
                <w:rFonts w:ascii="Cambria Math" w:hAnsi="Cambria Math"/>
                <w:i/>
              </w:rPr>
            </m:ctrlPr>
          </m:sSupPr>
          <m:e>
            <m:r>
              <w:rPr>
                <w:rFonts w:ascii="Cambria Math" w:hAnsi="Cambria Math"/>
              </w:rPr>
              <m:t>F</m:t>
            </m:r>
          </m:e>
          <m:sup>
            <m:r>
              <w:rPr>
                <w:rFonts w:ascii="Cambria Math" w:hAnsi="Cambria Math"/>
              </w:rPr>
              <m:t>*</m:t>
            </m:r>
          </m:sup>
        </m:sSup>
      </m:oMath>
      <w:r w:rsidRPr="00DD4169">
        <w:t>):</w:t>
      </w:r>
      <w:r w:rsidRPr="001E348B">
        <w:t xml:space="preserve"> The set </w:t>
      </w:r>
      <w:r w:rsidRPr="00B92C5B">
        <w:t xml:space="preserve">of objective function values corresponding to solutions in the </w:t>
      </w:r>
      <w:r w:rsidRPr="00B92C5B">
        <w:lastRenderedPageBreak/>
        <w:t>Pareto optimal set, which exists in the objective function space.</w:t>
      </w:r>
    </w:p>
    <w:p w14:paraId="1342C798" w14:textId="1ABFA56E" w:rsidR="007B7089" w:rsidRPr="00620D12" w:rsidRDefault="001E348B" w:rsidP="00620D12">
      <w:pPr>
        <w:jc w:val="center"/>
        <w:rPr>
          <w:rFonts w:ascii="Times New Roman" w:hAnsi="Times New Roman"/>
          <w:bCs/>
        </w:rPr>
      </w:pPr>
      <m:oMath>
        <m:r>
          <w:rPr>
            <w:rFonts w:ascii="Cambria Math" w:hAnsi="Cambria Math"/>
          </w:rPr>
          <m:t>P</m:t>
        </m:r>
        <m:sSup>
          <m:sSupPr>
            <m:ctrlPr>
              <w:rPr>
                <w:rFonts w:ascii="Cambria Math" w:eastAsia="굴림" w:hAnsi="Cambria Math"/>
                <w:bCs/>
              </w:rPr>
            </m:ctrlPr>
          </m:sSupPr>
          <m:e>
            <m:r>
              <w:rPr>
                <w:rFonts w:ascii="Cambria Math" w:hAnsi="Cambria Math"/>
              </w:rPr>
              <m:t>F</m:t>
            </m:r>
          </m:e>
          <m:sup>
            <m:r>
              <m:rPr>
                <m:sty m:val="p"/>
              </m:rPr>
              <w:rPr>
                <w:rFonts w:ascii="Cambria Math" w:hAnsi="Cambria Math"/>
              </w:rPr>
              <m:t>*</m:t>
            </m:r>
          </m:sup>
        </m:sSup>
        <m:r>
          <m:rPr>
            <m:sty m:val="p"/>
          </m:rPr>
          <w:rPr>
            <w:rFonts w:ascii="Cambria Math" w:hAnsi="Cambria Math"/>
          </w:rPr>
          <m:t xml:space="preserve">= </m:t>
        </m:r>
        <m:d>
          <m:dPr>
            <m:begChr m:val="{"/>
            <m:endChr m:val="}"/>
            <m:ctrlPr>
              <w:rPr>
                <w:rFonts w:ascii="Cambria Math" w:eastAsia="굴림" w:hAnsi="Cambria Math"/>
                <w:bCs/>
              </w:rPr>
            </m:ctrlPr>
          </m:dPr>
          <m:e>
            <m:r>
              <w:rPr>
                <w:rFonts w:ascii="Cambria Math" w:hAnsi="Cambria Math"/>
              </w:rPr>
              <m:t>F</m:t>
            </m:r>
            <m:d>
              <m:dPr>
                <m:ctrlPr>
                  <w:rPr>
                    <w:rFonts w:ascii="Cambria Math" w:hAnsi="Cambria Math"/>
                  </w:rPr>
                </m:ctrlPr>
              </m:dPr>
              <m:e>
                <m:r>
                  <w:rPr>
                    <w:rFonts w:ascii="Cambria Math" w:hAnsi="Cambria Math"/>
                  </w:rPr>
                  <m:t>x</m:t>
                </m:r>
              </m:e>
            </m:d>
          </m:e>
          <m:e>
            <m:r>
              <w:rPr>
                <w:rFonts w:ascii="Cambria Math" w:hAnsi="Cambria Math"/>
              </w:rPr>
              <m:t>x</m:t>
            </m:r>
            <m:r>
              <m:rPr>
                <m:sty m:val="p"/>
              </m:rPr>
              <w:rPr>
                <w:rFonts w:ascii="Cambria Math" w:hAnsi="Cambria Math"/>
              </w:rPr>
              <m:t xml:space="preserve"> ∈</m:t>
            </m:r>
            <m:sSup>
              <m:sSupPr>
                <m:ctrlPr>
                  <w:rPr>
                    <w:rFonts w:ascii="Cambria Math" w:eastAsia="굴림" w:hAnsi="Cambria Math"/>
                    <w:bCs/>
                  </w:rPr>
                </m:ctrlPr>
              </m:sSupPr>
              <m:e>
                <m:r>
                  <w:rPr>
                    <w:rFonts w:ascii="Cambria Math" w:hAnsi="Cambria Math"/>
                  </w:rPr>
                  <m:t>P</m:t>
                </m:r>
              </m:e>
              <m:sup>
                <m:r>
                  <m:rPr>
                    <m:sty m:val="p"/>
                  </m:rPr>
                  <w:rPr>
                    <w:rFonts w:ascii="Cambria Math" w:hAnsi="Cambria Math"/>
                  </w:rPr>
                  <m:t>*</m:t>
                </m:r>
              </m:sup>
            </m:sSup>
          </m:e>
        </m:d>
      </m:oMath>
      <w:r w:rsidR="00620D12">
        <w:rPr>
          <w:rFonts w:ascii="Times New Roman" w:hAnsi="Times New Roman"/>
          <w:bCs/>
        </w:rPr>
        <w:tab/>
      </w:r>
      <w:r w:rsidR="00620D12">
        <w:rPr>
          <w:rFonts w:ascii="Times New Roman" w:hAnsi="Times New Roman"/>
          <w:bCs/>
        </w:rPr>
        <w:tab/>
        <w:t>(7)</w:t>
      </w:r>
    </w:p>
    <w:p w14:paraId="587936C8" w14:textId="6C62DFC1" w:rsidR="00FD487D" w:rsidRDefault="00FD487D" w:rsidP="00FD487D">
      <w:pPr>
        <w:pStyle w:val="SCI0"/>
      </w:pPr>
      <w:r>
        <w:t>The Pareto front visually clarifies the relationships between conflicting objectives, making it a very useful tool for decision-makers to select a final solution from among various optimal alternatives based on the project's requirements and their own preferences. In a posteriori preference-based approaches like this study, an approximation of the Pareto front is first obtained through optimization algorithms, and then the decision-maker selects the final solution based on these results.</w:t>
      </w:r>
    </w:p>
    <w:p w14:paraId="2C8536DA" w14:textId="7913901B" w:rsidR="0053018C" w:rsidRDefault="00650313" w:rsidP="001F5AFF">
      <w:pPr>
        <w:pStyle w:val="SCI"/>
        <w:numPr>
          <w:ilvl w:val="1"/>
          <w:numId w:val="25"/>
        </w:numPr>
      </w:pPr>
      <w:r w:rsidRPr="00650313">
        <w:t>NSGA-II Algorithm</w:t>
      </w:r>
    </w:p>
    <w:p w14:paraId="78184609" w14:textId="145183D1" w:rsidR="00DA6802" w:rsidRDefault="009024D0" w:rsidP="007A2A4E">
      <w:pPr>
        <w:pStyle w:val="SCI0"/>
      </w:pPr>
      <w:r>
        <w:t xml:space="preserve">NSGA-II, a multi-objective genetic algorithm introduced by Deb et al. in 2002, remains one of the most extensively utilized and successful algorithms in the domain of multi-objective optimization </w:t>
      </w:r>
      <w:r w:rsidRPr="0011275B">
        <w:rPr>
          <w:color w:val="0070C0"/>
        </w:rPr>
        <w:t>(Deb et al., 2002)</w:t>
      </w:r>
      <w:r>
        <w:t>. This algorithm addressed significant limitations of its predecessor, NSGA, including high computational complexity, absence of elitism, and the requirement for users to manually adjust parameters to preserve solution diversity. A proficient multi-objective evolutionary algorithm must concurrently achieve two potentially conflicting objectives: convergence, ensuring that the generated solutions closely approximate the true Pareto front, and diversity, ensuring that the solutions are widely and evenly distributed across the entire Pareto front. The design of NSGA-II is predicated on three principal mechanisms developed to address these dual challenges.</w:t>
      </w:r>
    </w:p>
    <w:p w14:paraId="5F6BB5F9" w14:textId="09EE0D8E" w:rsidR="00650313" w:rsidRDefault="002C5526" w:rsidP="00650313">
      <w:pPr>
        <w:pStyle w:val="SCI"/>
        <w:numPr>
          <w:ilvl w:val="2"/>
          <w:numId w:val="25"/>
        </w:numPr>
      </w:pPr>
      <w:r w:rsidRPr="002C5526">
        <w:t>Fast Non-dominated Sorting</w:t>
      </w:r>
    </w:p>
    <w:p w14:paraId="3C12FD47" w14:textId="0CBE5554" w:rsidR="000C43FE" w:rsidRDefault="000C43FE" w:rsidP="000C43FE">
      <w:pPr>
        <w:pStyle w:val="SCI0"/>
      </w:pPr>
      <w:r>
        <w:t xml:space="preserve">Fast non-dominated sorting is an algorithm that classifies a population into Pareto non-dominated fronts by efficiently sorting them according to their rank or front. This is an algorithm that dramatically improves computational efficiency, reducing the computational complexity from </w:t>
      </w:r>
      <m:oMath>
        <m:r>
          <w:rPr>
            <w:rFonts w:ascii="Cambria Math" w:eastAsia="맑은 고딕" w:hAnsi="Cambria Math" w:cs="Times New Roman"/>
            <w:kern w:val="0"/>
          </w:rPr>
          <m:t>O(M</m:t>
        </m:r>
        <m:sSup>
          <m:sSupPr>
            <m:ctrlPr>
              <w:rPr>
                <w:rFonts w:ascii="Cambria Math" w:hAnsi="Cambria Math" w:cs="Times New Roman"/>
                <w:bCs/>
                <w:i/>
              </w:rPr>
            </m:ctrlPr>
          </m:sSupPr>
          <m:e>
            <m:r>
              <w:rPr>
                <w:rFonts w:ascii="Cambria Math" w:eastAsia="맑은 고딕" w:hAnsi="Cambria Math" w:cs="Times New Roman"/>
                <w:kern w:val="0"/>
              </w:rPr>
              <m:t>N</m:t>
            </m:r>
          </m:e>
          <m:sup>
            <m:r>
              <w:rPr>
                <w:rFonts w:ascii="Cambria Math" w:eastAsia="맑은 고딕" w:hAnsi="Cambria Math" w:cs="Times New Roman"/>
                <w:kern w:val="0"/>
              </w:rPr>
              <m:t>3</m:t>
            </m:r>
          </m:sup>
        </m:sSup>
        <m:r>
          <w:rPr>
            <w:rFonts w:ascii="Cambria Math" w:eastAsia="맑은 고딕" w:hAnsi="Cambria Math" w:cs="Times New Roman"/>
            <w:kern w:val="0"/>
          </w:rPr>
          <m:t>)</m:t>
        </m:r>
      </m:oMath>
      <w:r>
        <w:t xml:space="preserve"> in the original NSGA to </w:t>
      </w:r>
      <m:oMath>
        <m:r>
          <w:rPr>
            <w:rFonts w:ascii="Cambria Math" w:eastAsia="맑은 고딕" w:hAnsi="Cambria Math" w:cs="Times New Roman"/>
            <w:kern w:val="0"/>
          </w:rPr>
          <m:t>O(M</m:t>
        </m:r>
        <m:sSup>
          <m:sSupPr>
            <m:ctrlPr>
              <w:rPr>
                <w:rFonts w:ascii="Cambria Math" w:hAnsi="Cambria Math" w:cs="Times New Roman"/>
                <w:bCs/>
                <w:i/>
              </w:rPr>
            </m:ctrlPr>
          </m:sSupPr>
          <m:e>
            <m:r>
              <w:rPr>
                <w:rFonts w:ascii="Cambria Math" w:eastAsia="맑은 고딕" w:hAnsi="Cambria Math" w:cs="Times New Roman"/>
                <w:kern w:val="0"/>
              </w:rPr>
              <m:t>N</m:t>
            </m:r>
          </m:e>
          <m:sup>
            <m:r>
              <w:rPr>
                <w:rFonts w:ascii="Cambria Math" w:eastAsia="맑은 고딕" w:hAnsi="Cambria Math" w:cs="Times New Roman"/>
                <w:kern w:val="0"/>
              </w:rPr>
              <m:t>2</m:t>
            </m:r>
          </m:sup>
        </m:sSup>
        <m:r>
          <w:rPr>
            <w:rFonts w:ascii="Cambria Math" w:eastAsia="맑은 고딕" w:hAnsi="Cambria Math" w:cs="Times New Roman"/>
            <w:kern w:val="0"/>
          </w:rPr>
          <m:t>)</m:t>
        </m:r>
      </m:oMath>
      <w:r>
        <w:t xml:space="preserve">, where </w:t>
      </w:r>
      <m:oMath>
        <m:r>
          <w:rPr>
            <w:rFonts w:ascii="Cambria Math" w:hAnsi="Cambria Math"/>
          </w:rPr>
          <m:t>M</m:t>
        </m:r>
      </m:oMath>
      <w:r>
        <w:t xml:space="preserve"> is the number of objective functions and </w:t>
      </w:r>
      <m:oMath>
        <m:r>
          <w:rPr>
            <w:rFonts w:ascii="Cambria Math" w:hAnsi="Cambria Math"/>
          </w:rPr>
          <m:t>N</m:t>
        </m:r>
      </m:oMath>
      <w:r>
        <w:t xml:space="preserve"> is the population size. The procedure is as follows:</w:t>
      </w:r>
    </w:p>
    <w:p w14:paraId="37B12716" w14:textId="2E796208" w:rsidR="005A00BD" w:rsidRDefault="000C43FE" w:rsidP="005A00BD">
      <w:pPr>
        <w:pStyle w:val="SCI0"/>
        <w:numPr>
          <w:ilvl w:val="0"/>
          <w:numId w:val="27"/>
        </w:numPr>
      </w:pPr>
      <w:r>
        <w:t xml:space="preserve">For each solution </w:t>
      </w:r>
      <m:oMath>
        <m:r>
          <w:rPr>
            <w:rFonts w:ascii="Cambria Math" w:hAnsi="Cambria Math"/>
          </w:rPr>
          <m:t>p</m:t>
        </m:r>
      </m:oMath>
      <w:r>
        <w:t xml:space="preserve"> in the population, calculate the following two values:</w:t>
      </w:r>
    </w:p>
    <w:p w14:paraId="59385A92" w14:textId="43AD5380" w:rsidR="005A00BD" w:rsidRDefault="00823BF7" w:rsidP="003A5FCC">
      <w:pPr>
        <w:pStyle w:val="SCI0"/>
        <w:numPr>
          <w:ilvl w:val="0"/>
          <w:numId w:val="28"/>
        </w:numPr>
      </w:pPr>
      <m:oMath>
        <m:sSub>
          <m:sSubPr>
            <m:ctrlPr>
              <w:rPr>
                <w:rFonts w:ascii="Cambria Math" w:hAnsi="Cambria Math"/>
                <w:i/>
              </w:rPr>
            </m:ctrlPr>
          </m:sSubPr>
          <m:e>
            <m:r>
              <w:rPr>
                <w:rFonts w:ascii="Cambria Math" w:hAnsi="Cambria Math"/>
              </w:rPr>
              <m:t>n</m:t>
            </m:r>
          </m:e>
          <m:sub>
            <m:r>
              <w:rPr>
                <w:rFonts w:ascii="Cambria Math" w:hAnsi="Cambria Math"/>
              </w:rPr>
              <m:t>p</m:t>
            </m:r>
          </m:sub>
        </m:sSub>
      </m:oMath>
      <w:r w:rsidR="000C43FE">
        <w:t xml:space="preserve">: the number of solutions that dominate solution </w:t>
      </w:r>
      <m:oMath>
        <m:r>
          <w:rPr>
            <w:rFonts w:ascii="Cambria Math" w:hAnsi="Cambria Math"/>
          </w:rPr>
          <m:t>p</m:t>
        </m:r>
      </m:oMath>
      <w:r w:rsidR="000C43FE">
        <w:t xml:space="preserve"> (domination count)</w:t>
      </w:r>
    </w:p>
    <w:p w14:paraId="7F3E6ADB" w14:textId="70E08E61" w:rsidR="000C43FE" w:rsidRDefault="00823BF7" w:rsidP="003A5FCC">
      <w:pPr>
        <w:pStyle w:val="SCI0"/>
        <w:numPr>
          <w:ilvl w:val="0"/>
          <w:numId w:val="28"/>
        </w:numPr>
      </w:pP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0C43FE">
        <w:t xml:space="preserve">: the set of solutions dominated by solution </w:t>
      </w:r>
      <m:oMath>
        <m:r>
          <w:rPr>
            <w:rFonts w:ascii="Cambria Math" w:hAnsi="Cambria Math"/>
          </w:rPr>
          <m:t>p</m:t>
        </m:r>
      </m:oMath>
    </w:p>
    <w:p w14:paraId="3495F4B7" w14:textId="08E2AE3F" w:rsidR="000C43FE" w:rsidRDefault="000C43FE" w:rsidP="008A24F9">
      <w:pPr>
        <w:pStyle w:val="SCI0"/>
        <w:numPr>
          <w:ilvl w:val="0"/>
          <w:numId w:val="27"/>
        </w:numPr>
      </w:pPr>
      <w:r>
        <w:t xml:space="preserve">All solutions with </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=0</m:t>
        </m:r>
      </m:oMath>
      <w:r>
        <w:t xml:space="preserve"> are not dominated by any other solution and thus belong to the first non-dominated front (</w:t>
      </w:r>
      <m:oMath>
        <m:r>
          <w:rPr>
            <w:rFonts w:ascii="Cambria Math" w:hAnsi="Cambria Math"/>
          </w:rPr>
          <m:t>F₁</m:t>
        </m:r>
      </m:oMath>
      <w:r>
        <w:t>). These are the most superior solutions in the current population.</w:t>
      </w:r>
    </w:p>
    <w:p w14:paraId="77D9EAC4" w14:textId="659DD361" w:rsidR="000C43FE" w:rsidRDefault="000C43FE" w:rsidP="008A24F9">
      <w:pPr>
        <w:pStyle w:val="SCI0"/>
        <w:numPr>
          <w:ilvl w:val="0"/>
          <w:numId w:val="27"/>
        </w:numPr>
      </w:pPr>
      <w:r>
        <w:t xml:space="preserve">For each solution </w:t>
      </w:r>
      <m:oMath>
        <m:r>
          <w:rPr>
            <w:rFonts w:ascii="Cambria Math" w:hAnsi="Cambria Math"/>
          </w:rPr>
          <m:t>p</m:t>
        </m:r>
      </m:oMath>
      <w:r>
        <w:t xml:space="preserve"> in the first front (</w:t>
      </w:r>
      <m:oMath>
        <m:r>
          <w:rPr>
            <w:rFonts w:ascii="Cambria Math" w:hAnsi="Cambria Math"/>
          </w:rPr>
          <m:t>F₁</m:t>
        </m:r>
      </m:oMath>
      <w:r>
        <w:t xml:space="preserve">), decrease the </w:t>
      </w:r>
      <m:oMath>
        <m:sSub>
          <m:sSubPr>
            <m:ctrlPr>
              <w:rPr>
                <w:rFonts w:ascii="Cambria Math" w:hAnsi="Cambria Math"/>
                <w:i/>
              </w:rPr>
            </m:ctrlPr>
          </m:sSubPr>
          <m:e>
            <m:r>
              <w:rPr>
                <w:rFonts w:ascii="Cambria Math" w:hAnsi="Cambria Math"/>
              </w:rPr>
              <m:t>n</m:t>
            </m:r>
          </m:e>
          <m:sub>
            <m:r>
              <w:rPr>
                <w:rFonts w:ascii="Cambria Math" w:hAnsi="Cambria Math"/>
              </w:rPr>
              <m:t>q</m:t>
            </m:r>
          </m:sub>
        </m:sSub>
      </m:oMath>
      <w:r>
        <w:t xml:space="preserve"> value by 1 for all solutions </w:t>
      </w:r>
      <m:oMath>
        <m:r>
          <w:rPr>
            <w:rFonts w:ascii="Cambria Math" w:hAnsi="Cambria Math"/>
          </w:rPr>
          <m:t>q</m:t>
        </m:r>
      </m:oMath>
      <w:r>
        <w:t xml:space="preserve"> in the set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t xml:space="preserve"> that solution </w:t>
      </w:r>
      <m:oMath>
        <m:r>
          <w:rPr>
            <w:rFonts w:ascii="Cambria Math" w:hAnsi="Cambria Math"/>
          </w:rPr>
          <m:t>p</m:t>
        </m:r>
      </m:oMath>
      <w:r>
        <w:t xml:space="preserve"> dominates.</w:t>
      </w:r>
    </w:p>
    <w:p w14:paraId="7E105CAE" w14:textId="40A4B2C8" w:rsidR="000C43FE" w:rsidRDefault="000C43FE" w:rsidP="00E87D61">
      <w:pPr>
        <w:pStyle w:val="SCI0"/>
        <w:numPr>
          <w:ilvl w:val="0"/>
          <w:numId w:val="27"/>
        </w:numPr>
      </w:pPr>
      <w:r>
        <w:lastRenderedPageBreak/>
        <w:t xml:space="preserve">If the </w:t>
      </w:r>
      <m:oMath>
        <m:sSub>
          <m:sSubPr>
            <m:ctrlPr>
              <w:rPr>
                <w:rFonts w:ascii="Cambria Math" w:hAnsi="Cambria Math"/>
                <w:i/>
              </w:rPr>
            </m:ctrlPr>
          </m:sSubPr>
          <m:e>
            <m:r>
              <w:rPr>
                <w:rFonts w:ascii="Cambria Math" w:hAnsi="Cambria Math"/>
              </w:rPr>
              <m:t>n</m:t>
            </m:r>
          </m:e>
          <m:sub>
            <m:r>
              <w:rPr>
                <w:rFonts w:ascii="Cambria Math" w:hAnsi="Cambria Math"/>
              </w:rPr>
              <m:t>q</m:t>
            </m:r>
          </m:sub>
        </m:sSub>
      </m:oMath>
      <w:r>
        <w:t xml:space="preserve"> value of any solution </w:t>
      </w:r>
      <m:oMath>
        <m:r>
          <w:rPr>
            <w:rFonts w:ascii="Cambria Math" w:hAnsi="Cambria Math"/>
          </w:rPr>
          <m:t>q</m:t>
        </m:r>
      </m:oMath>
      <w:r>
        <w:t xml:space="preserve"> becomes 0, that solution belongs to the second non-dominated front (</w:t>
      </w:r>
      <m:oMath>
        <m:r>
          <w:rPr>
            <w:rFonts w:ascii="Cambria Math" w:hAnsi="Cambria Math"/>
          </w:rPr>
          <m:t>F₂</m:t>
        </m:r>
      </m:oMath>
      <w:r>
        <w:t>).</w:t>
      </w:r>
    </w:p>
    <w:p w14:paraId="7716B66D" w14:textId="1E36D4B9" w:rsidR="006C05E4" w:rsidRDefault="000C43FE" w:rsidP="00E87D61">
      <w:pPr>
        <w:pStyle w:val="SCI0"/>
        <w:numPr>
          <w:ilvl w:val="0"/>
          <w:numId w:val="27"/>
        </w:numPr>
      </w:pPr>
      <w:r>
        <w:t>This process is repeated until all solutions are assigned to their respective fronts.</w:t>
      </w:r>
    </w:p>
    <w:tbl>
      <w:tblPr>
        <w:tblStyle w:val="ab"/>
        <w:tblW w:w="0" w:type="auto"/>
        <w:tblInd w:w="0" w:type="dxa"/>
        <w:tblBorders>
          <w:left w:val="none" w:sz="0" w:space="0" w:color="auto"/>
          <w:right w:val="none" w:sz="0" w:space="0" w:color="auto"/>
        </w:tblBorders>
        <w:tblLook w:val="04A0" w:firstRow="1" w:lastRow="0" w:firstColumn="1" w:lastColumn="0" w:noHBand="0" w:noVBand="1"/>
      </w:tblPr>
      <w:tblGrid>
        <w:gridCol w:w="9016"/>
      </w:tblGrid>
      <w:tr w:rsidR="004843DE" w14:paraId="1FC98EC5" w14:textId="77777777" w:rsidTr="004843DE">
        <w:tc>
          <w:tcPr>
            <w:tcW w:w="9016" w:type="dxa"/>
            <w:tcBorders>
              <w:top w:val="single" w:sz="4" w:space="0" w:color="auto"/>
              <w:left w:val="nil"/>
              <w:bottom w:val="single" w:sz="4" w:space="0" w:color="auto"/>
              <w:right w:val="nil"/>
            </w:tcBorders>
            <w:hideMark/>
          </w:tcPr>
          <w:p w14:paraId="0536BBA6" w14:textId="77777777" w:rsidR="004843DE" w:rsidRDefault="004843DE">
            <w:pPr>
              <w:wordWrap/>
              <w:spacing w:line="360" w:lineRule="auto"/>
              <w:rPr>
                <w:rFonts w:ascii="Times New Roman" w:hAnsi="Times New Roman" w:cs="Times New Roman"/>
                <w:sz w:val="22"/>
              </w:rPr>
            </w:pPr>
            <w:r>
              <w:rPr>
                <w:rFonts w:ascii="Times New Roman" w:hAnsi="Times New Roman" w:cs="Times New Roman"/>
                <w:b/>
                <w:sz w:val="22"/>
              </w:rPr>
              <w:t>Algorithm 1</w:t>
            </w:r>
            <w:r>
              <w:rPr>
                <w:rFonts w:ascii="Times New Roman" w:hAnsi="Times New Roman" w:cs="Times New Roman"/>
                <w:sz w:val="22"/>
              </w:rPr>
              <w:t xml:space="preserve">: Fast-Non-Dominated-Sort(P) </w:t>
            </w:r>
            <w:r w:rsidRPr="00EE5FE1">
              <w:rPr>
                <w:rFonts w:ascii="Times New Roman" w:hAnsi="Times New Roman" w:cs="Times New Roman"/>
                <w:color w:val="0070C0"/>
                <w:sz w:val="22"/>
              </w:rPr>
              <w:t>(Deb et al., 2002)</w:t>
            </w:r>
          </w:p>
        </w:tc>
      </w:tr>
      <w:tr w:rsidR="004843DE" w14:paraId="0F135AE3" w14:textId="77777777" w:rsidTr="004843DE">
        <w:tc>
          <w:tcPr>
            <w:tcW w:w="9016" w:type="dxa"/>
            <w:tcBorders>
              <w:top w:val="single" w:sz="4" w:space="0" w:color="auto"/>
              <w:left w:val="nil"/>
              <w:bottom w:val="single" w:sz="4" w:space="0" w:color="auto"/>
              <w:right w:val="nil"/>
            </w:tcBorders>
            <w:hideMark/>
          </w:tcPr>
          <w:p w14:paraId="1276EFA4" w14:textId="77777777" w:rsidR="004843DE" w:rsidRDefault="004843DE">
            <w:pPr>
              <w:wordWrap/>
              <w:rPr>
                <w:rFonts w:ascii="Times New Roman" w:hAnsi="Times New Roman" w:cs="Times New Roman"/>
                <w:sz w:val="22"/>
              </w:rPr>
            </w:pPr>
            <w:r>
              <w:rPr>
                <w:rFonts w:ascii="Times New Roman" w:hAnsi="Times New Roman" w:cs="Times New Roman"/>
                <w:b/>
                <w:bCs/>
                <w:sz w:val="22"/>
              </w:rPr>
              <w:t>For each</w:t>
            </w:r>
            <w:r>
              <w:rPr>
                <w:rFonts w:ascii="Times New Roman" w:hAnsi="Times New Roman" w:cs="Times New Roman"/>
                <w:sz w:val="22"/>
              </w:rPr>
              <w:t xml:space="preserve"> </w:t>
            </w:r>
            <m:oMath>
              <m:r>
                <w:rPr>
                  <w:rFonts w:ascii="Cambria Math" w:hAnsi="Cambria Math" w:cs="Times New Roman"/>
                  <w:sz w:val="22"/>
                </w:rPr>
                <m:t>p ∈P</m:t>
              </m:r>
            </m:oMath>
          </w:p>
          <w:p w14:paraId="77D41268" w14:textId="77777777" w:rsidR="004843DE" w:rsidRDefault="00823BF7">
            <w:pPr>
              <w:wordWrap/>
              <w:ind w:leftChars="100" w:left="200"/>
              <w:rPr>
                <w:rFonts w:ascii="Times New Roman" w:hAnsi="Times New Roman"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rPr>
                      <m:t>p</m:t>
                    </m:r>
                  </m:sub>
                </m:sSub>
                <m:r>
                  <w:rPr>
                    <w:rFonts w:ascii="Cambria Math" w:hAnsi="Cambria Math" w:cs="Times New Roman"/>
                    <w:sz w:val="22"/>
                  </w:rPr>
                  <m:t>=∅</m:t>
                </m:r>
              </m:oMath>
            </m:oMathPara>
          </w:p>
          <w:p w14:paraId="1DD329F4" w14:textId="77777777" w:rsidR="004843DE" w:rsidRDefault="00823BF7">
            <w:pPr>
              <w:wordWrap/>
              <w:ind w:leftChars="100" w:left="200"/>
              <w:rPr>
                <w:rFonts w:ascii="Times New Roman" w:hAnsi="Times New Roman"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p</m:t>
                    </m:r>
                  </m:sub>
                </m:sSub>
                <m:r>
                  <w:rPr>
                    <w:rFonts w:ascii="Cambria Math" w:hAnsi="Cambria Math" w:cs="Times New Roman"/>
                    <w:sz w:val="22"/>
                  </w:rPr>
                  <m:t>=0</m:t>
                </m:r>
              </m:oMath>
            </m:oMathPara>
          </w:p>
          <w:p w14:paraId="48FD2705" w14:textId="77777777" w:rsidR="004843DE" w:rsidRDefault="004843DE">
            <w:pPr>
              <w:wordWrap/>
              <w:ind w:leftChars="100" w:left="200"/>
              <w:rPr>
                <w:rFonts w:ascii="Times New Roman" w:hAnsi="Times New Roman" w:cs="Times New Roman"/>
                <w:sz w:val="22"/>
              </w:rPr>
            </w:pPr>
            <w:r>
              <w:rPr>
                <w:rFonts w:ascii="Times New Roman" w:hAnsi="Times New Roman" w:cs="Times New Roman"/>
                <w:b/>
                <w:bCs/>
                <w:sz w:val="22"/>
              </w:rPr>
              <w:t>For each</w:t>
            </w:r>
            <w:r>
              <w:rPr>
                <w:rFonts w:ascii="Times New Roman" w:hAnsi="Times New Roman" w:cs="Times New Roman"/>
                <w:sz w:val="22"/>
              </w:rPr>
              <w:t xml:space="preserve"> </w:t>
            </w:r>
            <m:oMath>
              <m:r>
                <w:rPr>
                  <w:rFonts w:ascii="Cambria Math" w:hAnsi="Cambria Math" w:cs="Times New Roman"/>
                  <w:sz w:val="22"/>
                </w:rPr>
                <m:t>q ∈P</m:t>
              </m:r>
            </m:oMath>
          </w:p>
          <w:p w14:paraId="32CEB931" w14:textId="77777777" w:rsidR="004843DE" w:rsidRDefault="004843DE">
            <w:pPr>
              <w:wordWrap/>
              <w:ind w:leftChars="200" w:left="400"/>
              <w:rPr>
                <w:rFonts w:ascii="Times New Roman" w:hAnsi="Times New Roman" w:cs="Times New Roman"/>
                <w:sz w:val="22"/>
              </w:rPr>
            </w:pPr>
            <w:r>
              <w:rPr>
                <w:rFonts w:ascii="Times New Roman" w:hAnsi="Times New Roman" w:cs="Times New Roman"/>
                <w:b/>
                <w:bCs/>
                <w:sz w:val="22"/>
              </w:rPr>
              <w:t>If</w:t>
            </w:r>
            <w:r>
              <w:rPr>
                <w:rFonts w:ascii="Times New Roman" w:hAnsi="Times New Roman" w:cs="Times New Roman"/>
                <w:sz w:val="22"/>
              </w:rPr>
              <w:t xml:space="preserve"> (</w:t>
            </w:r>
            <m:oMath>
              <m:r>
                <w:rPr>
                  <w:rFonts w:ascii="Cambria Math" w:hAnsi="Cambria Math" w:cs="Times New Roman"/>
                  <w:sz w:val="22"/>
                </w:rPr>
                <m:t>p≺q</m:t>
              </m:r>
            </m:oMath>
            <w:r>
              <w:rPr>
                <w:rFonts w:ascii="Times New Roman" w:hAnsi="Times New Roman" w:cs="Times New Roman"/>
                <w:sz w:val="22"/>
              </w:rPr>
              <w:t xml:space="preserve">) </w:t>
            </w:r>
            <w:r>
              <w:rPr>
                <w:rFonts w:ascii="Times New Roman" w:hAnsi="Times New Roman" w:cs="Times New Roman"/>
                <w:b/>
                <w:bCs/>
                <w:sz w:val="22"/>
              </w:rPr>
              <w:t>then</w:t>
            </w:r>
            <w:r>
              <w:rPr>
                <w:rFonts w:ascii="Times New Roman" w:hAnsi="Times New Roman" w:cs="Times New Roman"/>
                <w:sz w:val="22"/>
              </w:rPr>
              <w:t xml:space="preserve">                If </w:t>
            </w:r>
            <m:oMath>
              <m:r>
                <w:rPr>
                  <w:rFonts w:ascii="Cambria Math" w:hAnsi="Cambria Math" w:cs="Times New Roman"/>
                  <w:sz w:val="22"/>
                </w:rPr>
                <m:t>p</m:t>
              </m:r>
            </m:oMath>
            <w:r>
              <w:rPr>
                <w:rFonts w:ascii="Times New Roman" w:hAnsi="Times New Roman" w:cs="Times New Roman"/>
                <w:sz w:val="22"/>
              </w:rPr>
              <w:t xml:space="preserve"> dominates </w:t>
            </w:r>
            <m:oMath>
              <m:r>
                <w:rPr>
                  <w:rFonts w:ascii="Cambria Math" w:hAnsi="Cambria Math" w:cs="Times New Roman"/>
                  <w:sz w:val="22"/>
                </w:rPr>
                <m:t>q</m:t>
              </m:r>
            </m:oMath>
          </w:p>
          <w:p w14:paraId="3FA3667E" w14:textId="77777777" w:rsidR="004843DE" w:rsidRDefault="00823BF7">
            <w:pPr>
              <w:wordWrap/>
              <w:ind w:leftChars="300" w:left="600"/>
              <w:rPr>
                <w:rFonts w:ascii="Times New Roman" w:hAnsi="Times New Roman" w:cs="Times New Roman"/>
                <w:sz w:val="22"/>
              </w:rPr>
            </w:pPr>
            <m:oMath>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rPr>
                    <m:t>p</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rPr>
                    <m:t>p</m:t>
                  </m:r>
                </m:sub>
              </m:sSub>
              <m:r>
                <w:rPr>
                  <w:rFonts w:ascii="Cambria Math" w:hAnsi="Cambria Math" w:cs="Times New Roman"/>
                  <w:sz w:val="22"/>
                </w:rPr>
                <m:t xml:space="preserve"> ∪ </m:t>
              </m:r>
              <m:d>
                <m:dPr>
                  <m:begChr m:val="{"/>
                  <m:endChr m:val="}"/>
                  <m:ctrlPr>
                    <w:rPr>
                      <w:rFonts w:ascii="Cambria Math" w:hAnsi="Cambria Math" w:cs="Times New Roman"/>
                      <w:i/>
                      <w:sz w:val="22"/>
                    </w:rPr>
                  </m:ctrlPr>
                </m:dPr>
                <m:e>
                  <m:r>
                    <w:rPr>
                      <w:rFonts w:ascii="Cambria Math" w:hAnsi="Cambria Math" w:cs="Times New Roman"/>
                      <w:sz w:val="22"/>
                    </w:rPr>
                    <m:t>q</m:t>
                  </m:r>
                </m:e>
              </m:d>
            </m:oMath>
            <w:r w:rsidR="004843DE">
              <w:rPr>
                <w:rFonts w:ascii="Times New Roman" w:hAnsi="Times New Roman" w:cs="Times New Roman"/>
                <w:sz w:val="22"/>
              </w:rPr>
              <w:t xml:space="preserve">              Add </w:t>
            </w:r>
            <m:oMath>
              <m:r>
                <w:rPr>
                  <w:rFonts w:ascii="Cambria Math" w:hAnsi="Cambria Math" w:cs="Times New Roman"/>
                  <w:sz w:val="22"/>
                </w:rPr>
                <m:t>q</m:t>
              </m:r>
            </m:oMath>
            <w:r w:rsidR="004843DE">
              <w:rPr>
                <w:rFonts w:ascii="Times New Roman" w:hAnsi="Times New Roman" w:cs="Times New Roman"/>
                <w:sz w:val="22"/>
              </w:rPr>
              <w:t xml:space="preserve"> to the set of solutions dominated by </w:t>
            </w:r>
            <m:oMath>
              <m:r>
                <w:rPr>
                  <w:rFonts w:ascii="Cambria Math" w:hAnsi="Cambria Math" w:cs="Times New Roman"/>
                  <w:sz w:val="22"/>
                </w:rPr>
                <m:t>p</m:t>
              </m:r>
            </m:oMath>
          </w:p>
          <w:p w14:paraId="7A9FB381" w14:textId="77777777" w:rsidR="004843DE" w:rsidRDefault="004843DE">
            <w:pPr>
              <w:wordWrap/>
              <w:ind w:leftChars="200" w:left="400"/>
              <w:rPr>
                <w:rFonts w:ascii="Times New Roman" w:hAnsi="Times New Roman" w:cs="Times New Roman"/>
                <w:sz w:val="22"/>
              </w:rPr>
            </w:pPr>
            <w:r>
              <w:rPr>
                <w:rFonts w:ascii="Times New Roman" w:hAnsi="Times New Roman" w:cs="Times New Roman"/>
                <w:b/>
                <w:bCs/>
                <w:sz w:val="22"/>
              </w:rPr>
              <w:t>Else if</w:t>
            </w:r>
            <w:r>
              <w:rPr>
                <w:rFonts w:ascii="Times New Roman" w:hAnsi="Times New Roman" w:cs="Times New Roman"/>
                <w:sz w:val="22"/>
              </w:rPr>
              <w:t xml:space="preserve"> (</w:t>
            </w:r>
            <m:oMath>
              <m:r>
                <w:rPr>
                  <w:rFonts w:ascii="Cambria Math" w:hAnsi="Cambria Math" w:cs="Times New Roman"/>
                  <w:sz w:val="22"/>
                </w:rPr>
                <m:t>q ≺p</m:t>
              </m:r>
            </m:oMath>
            <w:r>
              <w:rPr>
                <w:rFonts w:ascii="Times New Roman" w:hAnsi="Times New Roman" w:cs="Times New Roman"/>
                <w:sz w:val="22"/>
              </w:rPr>
              <w:t xml:space="preserve">) </w:t>
            </w:r>
            <w:r>
              <w:rPr>
                <w:rFonts w:ascii="Times New Roman" w:hAnsi="Times New Roman" w:cs="Times New Roman"/>
                <w:b/>
                <w:bCs/>
                <w:sz w:val="22"/>
              </w:rPr>
              <w:t>then</w:t>
            </w:r>
          </w:p>
          <w:p w14:paraId="5BB663DB" w14:textId="77777777" w:rsidR="004843DE" w:rsidRDefault="00823BF7">
            <w:pPr>
              <w:wordWrap/>
              <w:ind w:leftChars="300" w:left="600"/>
              <w:rPr>
                <w:rFonts w:ascii="Times New Roman" w:hAnsi="Times New Roman" w:cs="Times New Roman"/>
                <w:sz w:val="22"/>
              </w:rPr>
            </w:pPr>
            <m:oMath>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p</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p</m:t>
                  </m:r>
                </m:sub>
              </m:sSub>
              <m:r>
                <w:rPr>
                  <w:rFonts w:ascii="Cambria Math" w:hAnsi="Cambria Math" w:cs="Times New Roman"/>
                  <w:sz w:val="22"/>
                </w:rPr>
                <m:t>+1</m:t>
              </m:r>
            </m:oMath>
            <w:r w:rsidR="004843DE">
              <w:rPr>
                <w:rFonts w:ascii="Times New Roman" w:hAnsi="Times New Roman" w:cs="Times New Roman"/>
                <w:sz w:val="22"/>
              </w:rPr>
              <w:t xml:space="preserve">                Increment the domination counter of </w:t>
            </w:r>
            <m:oMath>
              <m:r>
                <w:rPr>
                  <w:rFonts w:ascii="Cambria Math" w:hAnsi="Cambria Math" w:cs="Times New Roman"/>
                  <w:sz w:val="22"/>
                </w:rPr>
                <m:t>p</m:t>
              </m:r>
            </m:oMath>
          </w:p>
          <w:p w14:paraId="7F21BC78" w14:textId="77777777" w:rsidR="004843DE" w:rsidRDefault="004843DE">
            <w:pPr>
              <w:wordWrap/>
              <w:ind w:leftChars="100" w:left="200"/>
              <w:rPr>
                <w:rFonts w:ascii="Times New Roman" w:hAnsi="Times New Roman" w:cs="Times New Roman"/>
                <w:sz w:val="22"/>
              </w:rPr>
            </w:pPr>
            <w:r>
              <w:rPr>
                <w:rFonts w:ascii="Times New Roman" w:hAnsi="Times New Roman" w:cs="Times New Roman"/>
                <w:b/>
                <w:bCs/>
                <w:sz w:val="22"/>
              </w:rPr>
              <w:t>If</w:t>
            </w:r>
            <w:r>
              <w:rPr>
                <w:rFonts w:ascii="Times New Roman" w:hAnsi="Times New Roman" w:cs="Times New Roman"/>
                <w:sz w:val="22"/>
              </w:rPr>
              <w:t xml:space="preserve"> </w:t>
            </w:r>
            <m:oMath>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p</m:t>
                  </m:r>
                </m:sub>
              </m:sSub>
              <m:r>
                <w:rPr>
                  <w:rFonts w:ascii="Cambria Math" w:hAnsi="Cambria Math" w:cs="Times New Roman"/>
                  <w:sz w:val="22"/>
                </w:rPr>
                <m:t>=0</m:t>
              </m:r>
            </m:oMath>
            <w:r>
              <w:rPr>
                <w:rFonts w:ascii="Times New Roman" w:hAnsi="Times New Roman" w:cs="Times New Roman"/>
                <w:sz w:val="22"/>
              </w:rPr>
              <w:t xml:space="preserve"> </w:t>
            </w:r>
            <w:r>
              <w:rPr>
                <w:rFonts w:ascii="Times New Roman" w:hAnsi="Times New Roman" w:cs="Times New Roman"/>
                <w:b/>
                <w:bCs/>
                <w:sz w:val="22"/>
              </w:rPr>
              <w:t>then</w:t>
            </w:r>
            <w:r>
              <w:rPr>
                <w:rFonts w:ascii="Times New Roman" w:hAnsi="Times New Roman" w:cs="Times New Roman"/>
                <w:sz w:val="22"/>
              </w:rPr>
              <w:t xml:space="preserve">                 </w:t>
            </w:r>
            <m:oMath>
              <m:r>
                <w:rPr>
                  <w:rFonts w:ascii="Cambria Math" w:hAnsi="Cambria Math" w:cs="Times New Roman"/>
                  <w:sz w:val="22"/>
                </w:rPr>
                <m:t>p</m:t>
              </m:r>
            </m:oMath>
            <w:r>
              <w:rPr>
                <w:rFonts w:ascii="Times New Roman" w:hAnsi="Times New Roman" w:cs="Times New Roman"/>
                <w:sz w:val="22"/>
              </w:rPr>
              <w:t xml:space="preserve"> belongs to the first front</w:t>
            </w:r>
          </w:p>
          <w:p w14:paraId="4C4847B9" w14:textId="77777777" w:rsidR="004843DE" w:rsidRDefault="00823BF7">
            <w:pPr>
              <w:wordWrap/>
              <w:ind w:leftChars="200" w:left="400"/>
              <w:rPr>
                <w:rFonts w:ascii="Times New Roman" w:hAnsi="Times New Roman"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rank</m:t>
                    </m:r>
                  </m:sub>
                </m:sSub>
                <m:r>
                  <w:rPr>
                    <w:rFonts w:ascii="Cambria Math" w:hAnsi="Cambria Math" w:cs="Times New Roman"/>
                    <w:sz w:val="22"/>
                  </w:rPr>
                  <m:t>=1</m:t>
                </m:r>
              </m:oMath>
            </m:oMathPara>
          </w:p>
          <w:p w14:paraId="0BF44F10" w14:textId="77777777" w:rsidR="004843DE" w:rsidRDefault="00823BF7">
            <w:pPr>
              <w:wordWrap/>
              <w:ind w:leftChars="200" w:left="400"/>
              <w:rPr>
                <w:rFonts w:ascii="Times New Roman" w:hAnsi="Times New Roman"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F</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F</m:t>
                    </m:r>
                  </m:e>
                  <m:sub>
                    <m:r>
                      <w:rPr>
                        <w:rFonts w:ascii="Cambria Math" w:hAnsi="Cambria Math" w:cs="Times New Roman"/>
                        <w:sz w:val="22"/>
                      </w:rPr>
                      <m:t>1</m:t>
                    </m:r>
                  </m:sub>
                </m:sSub>
                <m:r>
                  <w:rPr>
                    <w:rFonts w:ascii="Cambria Math" w:hAnsi="Cambria Math" w:cs="Times New Roman"/>
                    <w:sz w:val="22"/>
                  </w:rPr>
                  <m:t xml:space="preserve"> ∪ </m:t>
                </m:r>
                <m:d>
                  <m:dPr>
                    <m:begChr m:val="{"/>
                    <m:endChr m:val="}"/>
                    <m:ctrlPr>
                      <w:rPr>
                        <w:rFonts w:ascii="Cambria Math" w:hAnsi="Cambria Math" w:cs="Times New Roman"/>
                        <w:i/>
                        <w:sz w:val="22"/>
                      </w:rPr>
                    </m:ctrlPr>
                  </m:dPr>
                  <m:e>
                    <m:r>
                      <w:rPr>
                        <w:rFonts w:ascii="Cambria Math" w:hAnsi="Cambria Math" w:cs="Times New Roman"/>
                        <w:sz w:val="22"/>
                      </w:rPr>
                      <m:t>p</m:t>
                    </m:r>
                  </m:e>
                </m:d>
              </m:oMath>
            </m:oMathPara>
          </w:p>
          <w:p w14:paraId="3689DDE6" w14:textId="77777777" w:rsidR="004843DE" w:rsidRDefault="004843DE">
            <w:pPr>
              <w:wordWrap/>
              <w:rPr>
                <w:rFonts w:ascii="Times New Roman" w:hAnsi="Times New Roman" w:cs="Times New Roman"/>
                <w:sz w:val="22"/>
              </w:rPr>
            </w:pPr>
            <m:oMath>
              <m:r>
                <w:rPr>
                  <w:rFonts w:ascii="Cambria Math" w:hAnsi="Cambria Math" w:cs="Times New Roman"/>
                  <w:sz w:val="22"/>
                </w:rPr>
                <m:t>i=1</m:t>
              </m:r>
            </m:oMath>
            <w:r>
              <w:rPr>
                <w:rFonts w:ascii="Times New Roman" w:hAnsi="Times New Roman" w:cs="Times New Roman"/>
                <w:sz w:val="22"/>
              </w:rPr>
              <w:t xml:space="preserve">                           Initialize the front counter</w:t>
            </w:r>
          </w:p>
          <w:p w14:paraId="62128629" w14:textId="77777777" w:rsidR="004843DE" w:rsidRDefault="004843DE">
            <w:pPr>
              <w:wordWrap/>
              <w:rPr>
                <w:rFonts w:ascii="Times New Roman" w:hAnsi="Times New Roman" w:cs="Times New Roman"/>
                <w:sz w:val="22"/>
              </w:rPr>
            </w:pPr>
            <w:r>
              <w:rPr>
                <w:rFonts w:ascii="Times New Roman" w:hAnsi="Times New Roman" w:cs="Times New Roman"/>
                <w:b/>
                <w:bCs/>
                <w:sz w:val="22"/>
              </w:rPr>
              <w:t>While</w:t>
            </w:r>
            <w:r>
              <w:rPr>
                <w:rFonts w:ascii="Times New Roman" w:hAnsi="Times New Roman" w:cs="Times New Roman"/>
                <w:sz w:val="22"/>
              </w:rPr>
              <w:t xml:space="preserve"> </w:t>
            </w:r>
            <m:oMath>
              <m:sSub>
                <m:sSubPr>
                  <m:ctrlPr>
                    <w:rPr>
                      <w:rFonts w:ascii="Cambria Math" w:hAnsi="Cambria Math" w:cs="Times New Roman"/>
                      <w:i/>
                      <w:sz w:val="22"/>
                    </w:rPr>
                  </m:ctrlPr>
                </m:sSubPr>
                <m:e>
                  <m:r>
                    <w:rPr>
                      <w:rFonts w:ascii="Cambria Math" w:hAnsi="Cambria Math" w:cs="Times New Roman"/>
                      <w:sz w:val="22"/>
                    </w:rPr>
                    <m:t>F</m:t>
                  </m:r>
                </m:e>
                <m:sub>
                  <m:r>
                    <w:rPr>
                      <w:rFonts w:ascii="Cambria Math" w:hAnsi="Cambria Math" w:cs="Times New Roman"/>
                      <w:sz w:val="22"/>
                    </w:rPr>
                    <m:t>i</m:t>
                  </m:r>
                </m:sub>
              </m:sSub>
              <m:r>
                <w:rPr>
                  <w:rFonts w:ascii="Cambria Math" w:hAnsi="Cambria Math" w:cs="Times New Roman"/>
                  <w:sz w:val="22"/>
                </w:rPr>
                <m:t xml:space="preserve"> ≠ ∅</m:t>
              </m:r>
            </m:oMath>
          </w:p>
          <w:p w14:paraId="7BB1C947" w14:textId="77777777" w:rsidR="004843DE" w:rsidRDefault="004843DE">
            <w:pPr>
              <w:wordWrap/>
              <w:ind w:leftChars="100" w:left="200"/>
              <w:rPr>
                <w:rFonts w:ascii="Times New Roman" w:hAnsi="Times New Roman" w:cs="Times New Roman"/>
                <w:sz w:val="22"/>
              </w:rPr>
            </w:pPr>
            <m:oMath>
              <m:r>
                <w:rPr>
                  <w:rFonts w:ascii="Cambria Math" w:hAnsi="Cambria Math" w:cs="Times New Roman"/>
                  <w:sz w:val="22"/>
                </w:rPr>
                <m:t>Q= ∅</m:t>
              </m:r>
            </m:oMath>
            <w:r>
              <w:rPr>
                <w:rFonts w:ascii="Times New Roman" w:hAnsi="Times New Roman" w:cs="Times New Roman"/>
                <w:sz w:val="22"/>
              </w:rPr>
              <w:t xml:space="preserve">                        Used to store the members of the next front</w:t>
            </w:r>
          </w:p>
          <w:p w14:paraId="6E83A8B1" w14:textId="77777777" w:rsidR="004843DE" w:rsidRDefault="004843DE">
            <w:pPr>
              <w:wordWrap/>
              <w:ind w:leftChars="100" w:left="200"/>
              <w:rPr>
                <w:rFonts w:ascii="Times New Roman" w:hAnsi="Times New Roman" w:cs="Times New Roman"/>
                <w:sz w:val="22"/>
              </w:rPr>
            </w:pPr>
            <w:r>
              <w:rPr>
                <w:rFonts w:ascii="Times New Roman" w:hAnsi="Times New Roman" w:cs="Times New Roman"/>
                <w:b/>
                <w:bCs/>
                <w:sz w:val="22"/>
              </w:rPr>
              <w:t>For</w:t>
            </w:r>
            <w:r>
              <w:rPr>
                <w:rFonts w:ascii="Times New Roman" w:hAnsi="Times New Roman" w:cs="Times New Roman"/>
                <w:sz w:val="22"/>
              </w:rPr>
              <w:t xml:space="preserve"> </w:t>
            </w:r>
            <w:r>
              <w:rPr>
                <w:rFonts w:ascii="Times New Roman" w:hAnsi="Times New Roman" w:cs="Times New Roman"/>
                <w:b/>
                <w:bCs/>
                <w:sz w:val="22"/>
              </w:rPr>
              <w:t>each</w:t>
            </w:r>
            <w:r>
              <w:rPr>
                <w:rFonts w:ascii="Times New Roman" w:hAnsi="Times New Roman" w:cs="Times New Roman"/>
                <w:sz w:val="22"/>
              </w:rPr>
              <w:t xml:space="preserve"> </w:t>
            </w:r>
            <m:oMath>
              <m:r>
                <w:rPr>
                  <w:rFonts w:ascii="Cambria Math" w:hAnsi="Cambria Math" w:cs="Times New Roman"/>
                  <w:sz w:val="22"/>
                </w:rPr>
                <m:t>p ∈</m:t>
              </m:r>
              <m:sSub>
                <m:sSubPr>
                  <m:ctrlPr>
                    <w:rPr>
                      <w:rFonts w:ascii="Cambria Math" w:hAnsi="Cambria Math" w:cs="Times New Roman"/>
                      <w:i/>
                      <w:sz w:val="22"/>
                    </w:rPr>
                  </m:ctrlPr>
                </m:sSubPr>
                <m:e>
                  <m:r>
                    <w:rPr>
                      <w:rFonts w:ascii="Cambria Math" w:hAnsi="Cambria Math" w:cs="Times New Roman"/>
                      <w:sz w:val="22"/>
                    </w:rPr>
                    <m:t>F</m:t>
                  </m:r>
                </m:e>
                <m:sub>
                  <m:r>
                    <w:rPr>
                      <w:rFonts w:ascii="Cambria Math" w:hAnsi="Cambria Math" w:cs="Times New Roman"/>
                      <w:sz w:val="22"/>
                    </w:rPr>
                    <m:t>i</m:t>
                  </m:r>
                </m:sub>
              </m:sSub>
            </m:oMath>
          </w:p>
          <w:p w14:paraId="4BEB90E7" w14:textId="77777777" w:rsidR="004843DE" w:rsidRDefault="004843DE">
            <w:pPr>
              <w:wordWrap/>
              <w:ind w:leftChars="200" w:left="400"/>
              <w:rPr>
                <w:rFonts w:ascii="Times New Roman" w:hAnsi="Times New Roman" w:cs="Times New Roman"/>
                <w:sz w:val="22"/>
              </w:rPr>
            </w:pPr>
            <w:r>
              <w:rPr>
                <w:rFonts w:ascii="Times New Roman" w:hAnsi="Times New Roman" w:cs="Times New Roman"/>
                <w:b/>
                <w:bCs/>
                <w:sz w:val="22"/>
              </w:rPr>
              <w:t>For</w:t>
            </w:r>
            <w:r>
              <w:rPr>
                <w:rFonts w:ascii="Times New Roman" w:hAnsi="Times New Roman" w:cs="Times New Roman"/>
                <w:sz w:val="22"/>
              </w:rPr>
              <w:t xml:space="preserve"> </w:t>
            </w:r>
            <w:r>
              <w:rPr>
                <w:rFonts w:ascii="Times New Roman" w:hAnsi="Times New Roman" w:cs="Times New Roman"/>
                <w:b/>
                <w:bCs/>
                <w:sz w:val="22"/>
              </w:rPr>
              <w:t>each</w:t>
            </w:r>
            <w:r>
              <w:rPr>
                <w:rFonts w:ascii="Times New Roman" w:hAnsi="Times New Roman" w:cs="Times New Roman"/>
                <w:sz w:val="22"/>
              </w:rPr>
              <w:t xml:space="preserve"> </w:t>
            </w:r>
            <m:oMath>
              <m:r>
                <w:rPr>
                  <w:rFonts w:ascii="Cambria Math" w:hAnsi="Cambria Math" w:cs="Times New Roman"/>
                  <w:sz w:val="22"/>
                </w:rPr>
                <m:t>q ∈</m:t>
              </m:r>
              <m:sSub>
                <m:sSubPr>
                  <m:ctrlPr>
                    <w:rPr>
                      <w:rFonts w:ascii="Cambria Math" w:hAnsi="Cambria Math" w:cs="Times New Roman"/>
                      <w:i/>
                      <w:sz w:val="22"/>
                    </w:rPr>
                  </m:ctrlPr>
                </m:sSubPr>
                <m:e>
                  <m:r>
                    <w:rPr>
                      <w:rFonts w:ascii="Cambria Math" w:hAnsi="Cambria Math" w:cs="Times New Roman"/>
                      <w:sz w:val="22"/>
                    </w:rPr>
                    <m:t>S</m:t>
                  </m:r>
                </m:e>
                <m:sub>
                  <m:r>
                    <w:rPr>
                      <w:rFonts w:ascii="Cambria Math" w:hAnsi="Cambria Math" w:cs="Times New Roman"/>
                      <w:sz w:val="22"/>
                    </w:rPr>
                    <m:t>p</m:t>
                  </m:r>
                </m:sub>
              </m:sSub>
            </m:oMath>
          </w:p>
          <w:p w14:paraId="2722B879" w14:textId="77777777" w:rsidR="004843DE" w:rsidRDefault="00823BF7">
            <w:pPr>
              <w:wordWrap/>
              <w:ind w:leftChars="300" w:left="600"/>
              <w:rPr>
                <w:rFonts w:ascii="Times New Roman" w:hAnsi="Times New Roman"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q</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q</m:t>
                    </m:r>
                  </m:sub>
                </m:sSub>
                <m:r>
                  <w:rPr>
                    <w:rFonts w:ascii="Cambria Math" w:hAnsi="Cambria Math" w:cs="Times New Roman"/>
                    <w:sz w:val="22"/>
                  </w:rPr>
                  <m:t>-1</m:t>
                </m:r>
              </m:oMath>
            </m:oMathPara>
          </w:p>
          <w:p w14:paraId="7A0BC987" w14:textId="77777777" w:rsidR="004843DE" w:rsidRDefault="004843DE">
            <w:pPr>
              <w:wordWrap/>
              <w:ind w:leftChars="300" w:left="600"/>
              <w:rPr>
                <w:rFonts w:ascii="Times New Roman" w:hAnsi="Times New Roman" w:cs="Times New Roman"/>
                <w:sz w:val="22"/>
              </w:rPr>
            </w:pPr>
            <w:r>
              <w:rPr>
                <w:rFonts w:ascii="Times New Roman" w:hAnsi="Times New Roman" w:cs="Times New Roman"/>
                <w:sz w:val="22"/>
              </w:rPr>
              <w:t xml:space="preserve">If </w:t>
            </w:r>
            <m:oMath>
              <m:sSub>
                <m:sSubPr>
                  <m:ctrlPr>
                    <w:rPr>
                      <w:rFonts w:ascii="Cambria Math" w:hAnsi="Cambria Math" w:cs="Times New Roman"/>
                      <w:i/>
                      <w:sz w:val="22"/>
                    </w:rPr>
                  </m:ctrlPr>
                </m:sSubPr>
                <m:e>
                  <m:r>
                    <w:rPr>
                      <w:rFonts w:ascii="Cambria Math" w:hAnsi="Cambria Math" w:cs="Times New Roman"/>
                      <w:sz w:val="22"/>
                    </w:rPr>
                    <m:t>n</m:t>
                  </m:r>
                </m:e>
                <m:sub>
                  <m:r>
                    <w:rPr>
                      <w:rFonts w:ascii="Cambria Math" w:hAnsi="Cambria Math" w:cs="Times New Roman"/>
                      <w:sz w:val="22"/>
                    </w:rPr>
                    <m:t>q</m:t>
                  </m:r>
                </m:sub>
              </m:sSub>
              <m:r>
                <w:rPr>
                  <w:rFonts w:ascii="Cambria Math" w:hAnsi="Cambria Math" w:cs="Times New Roman"/>
                  <w:sz w:val="22"/>
                </w:rPr>
                <m:t>=0</m:t>
              </m:r>
            </m:oMath>
            <w:r>
              <w:rPr>
                <w:rFonts w:ascii="Times New Roman" w:hAnsi="Times New Roman" w:cs="Times New Roman"/>
                <w:sz w:val="22"/>
              </w:rPr>
              <w:t xml:space="preserve"> </w:t>
            </w:r>
            <w:r>
              <w:rPr>
                <w:rFonts w:ascii="Times New Roman" w:hAnsi="Times New Roman" w:cs="Times New Roman"/>
                <w:b/>
                <w:bCs/>
                <w:sz w:val="22"/>
              </w:rPr>
              <w:t>then</w:t>
            </w:r>
            <w:r>
              <w:rPr>
                <w:rFonts w:ascii="Times New Roman" w:hAnsi="Times New Roman" w:cs="Times New Roman"/>
                <w:sz w:val="22"/>
              </w:rPr>
              <w:t xml:space="preserve">              </w:t>
            </w:r>
            <m:oMath>
              <m:r>
                <w:rPr>
                  <w:rFonts w:ascii="Cambria Math" w:hAnsi="Cambria Math" w:cs="Times New Roman"/>
                  <w:sz w:val="22"/>
                </w:rPr>
                <m:t>q</m:t>
              </m:r>
            </m:oMath>
            <w:r>
              <w:rPr>
                <w:rFonts w:ascii="Times New Roman" w:hAnsi="Times New Roman" w:cs="Times New Roman"/>
                <w:sz w:val="22"/>
              </w:rPr>
              <w:t xml:space="preserve"> belongs to the next front</w:t>
            </w:r>
          </w:p>
          <w:p w14:paraId="313F3C80" w14:textId="77777777" w:rsidR="004843DE" w:rsidRDefault="00823BF7">
            <w:pPr>
              <w:wordWrap/>
              <w:ind w:leftChars="400" w:left="800"/>
              <w:rPr>
                <w:rFonts w:ascii="Times New Roman" w:hAnsi="Times New Roman"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q</m:t>
                    </m:r>
                  </m:e>
                  <m:sub>
                    <m:r>
                      <w:rPr>
                        <w:rFonts w:ascii="Cambria Math" w:hAnsi="Cambria Math" w:cs="Times New Roman"/>
                        <w:sz w:val="22"/>
                      </w:rPr>
                      <m:t>rank</m:t>
                    </m:r>
                  </m:sub>
                </m:sSub>
                <m:r>
                  <w:rPr>
                    <w:rFonts w:ascii="Cambria Math" w:hAnsi="Cambria Math" w:cs="Times New Roman"/>
                    <w:sz w:val="22"/>
                  </w:rPr>
                  <m:t>=i+1</m:t>
                </m:r>
              </m:oMath>
            </m:oMathPara>
          </w:p>
          <w:p w14:paraId="6200C919" w14:textId="77777777" w:rsidR="004843DE" w:rsidRDefault="004843DE">
            <w:pPr>
              <w:wordWrap/>
              <w:ind w:leftChars="400" w:left="800"/>
              <w:rPr>
                <w:rFonts w:ascii="Times New Roman" w:hAnsi="Times New Roman" w:cs="Times New Roman"/>
                <w:sz w:val="22"/>
              </w:rPr>
            </w:pPr>
            <m:oMathPara>
              <m:oMathParaPr>
                <m:jc m:val="left"/>
              </m:oMathParaPr>
              <m:oMath>
                <m:r>
                  <w:rPr>
                    <w:rFonts w:ascii="Cambria Math" w:hAnsi="Cambria Math" w:cs="Times New Roman"/>
                    <w:sz w:val="22"/>
                  </w:rPr>
                  <m:t xml:space="preserve">Q=Q ∪ </m:t>
                </m:r>
                <m:d>
                  <m:dPr>
                    <m:begChr m:val="{"/>
                    <m:endChr m:val="}"/>
                    <m:ctrlPr>
                      <w:rPr>
                        <w:rFonts w:ascii="Cambria Math" w:hAnsi="Cambria Math" w:cs="Times New Roman"/>
                        <w:i/>
                        <w:sz w:val="22"/>
                      </w:rPr>
                    </m:ctrlPr>
                  </m:dPr>
                  <m:e>
                    <m:r>
                      <w:rPr>
                        <w:rFonts w:ascii="Cambria Math" w:hAnsi="Cambria Math" w:cs="Times New Roman"/>
                        <w:sz w:val="22"/>
                      </w:rPr>
                      <m:t>q</m:t>
                    </m:r>
                  </m:e>
                </m:d>
              </m:oMath>
            </m:oMathPara>
          </w:p>
          <w:p w14:paraId="532FB2AD" w14:textId="77777777" w:rsidR="004843DE" w:rsidRDefault="004843DE">
            <w:pPr>
              <w:wordWrap/>
              <w:ind w:leftChars="100" w:left="200"/>
              <w:rPr>
                <w:rFonts w:ascii="Times New Roman" w:hAnsi="Times New Roman" w:cs="Times New Roman"/>
                <w:sz w:val="22"/>
              </w:rPr>
            </w:pPr>
            <m:oMathPara>
              <m:oMathParaPr>
                <m:jc m:val="left"/>
              </m:oMathParaPr>
              <m:oMath>
                <m:r>
                  <w:rPr>
                    <w:rFonts w:ascii="Cambria Math" w:hAnsi="Cambria Math" w:cs="Times New Roman"/>
                    <w:sz w:val="22"/>
                  </w:rPr>
                  <m:t>i=i+1</m:t>
                </m:r>
              </m:oMath>
            </m:oMathPara>
          </w:p>
          <w:p w14:paraId="67E67495" w14:textId="77777777" w:rsidR="004843DE" w:rsidRDefault="00823BF7">
            <w:pPr>
              <w:wordWrap/>
              <w:ind w:leftChars="100" w:left="200"/>
              <w:rPr>
                <w:rFonts w:ascii="Times New Roman" w:hAnsi="Times New Roman" w:cs="Times New Roman"/>
                <w:sz w:val="22"/>
              </w:rPr>
            </w:pPr>
            <m:oMathPara>
              <m:oMathParaPr>
                <m:jc m:val="left"/>
              </m:oMathParaPr>
              <m:oMath>
                <m:sSub>
                  <m:sSubPr>
                    <m:ctrlPr>
                      <w:rPr>
                        <w:rFonts w:ascii="Cambria Math" w:hAnsi="Cambria Math" w:cs="Times New Roman"/>
                        <w:i/>
                        <w:sz w:val="22"/>
                      </w:rPr>
                    </m:ctrlPr>
                  </m:sSubPr>
                  <m:e>
                    <m:r>
                      <w:rPr>
                        <w:rFonts w:ascii="Cambria Math" w:hAnsi="Cambria Math" w:cs="Times New Roman"/>
                        <w:sz w:val="22"/>
                      </w:rPr>
                      <m:t>F</m:t>
                    </m:r>
                  </m:e>
                  <m:sub>
                    <m:r>
                      <w:rPr>
                        <w:rFonts w:ascii="Cambria Math" w:hAnsi="Cambria Math" w:cs="Times New Roman"/>
                        <w:sz w:val="22"/>
                      </w:rPr>
                      <m:t>i</m:t>
                    </m:r>
                  </m:sub>
                </m:sSub>
                <m:r>
                  <w:rPr>
                    <w:rFonts w:ascii="Cambria Math" w:hAnsi="Cambria Math" w:cs="Times New Roman"/>
                    <w:sz w:val="22"/>
                  </w:rPr>
                  <m:t>=Q</m:t>
                </m:r>
              </m:oMath>
            </m:oMathPara>
          </w:p>
        </w:tc>
      </w:tr>
    </w:tbl>
    <w:p w14:paraId="788F9848" w14:textId="77777777" w:rsidR="004843DE" w:rsidRDefault="004843DE" w:rsidP="004843DE"/>
    <w:p w14:paraId="360FB8FD" w14:textId="7584876E" w:rsidR="004B5632" w:rsidRDefault="00205C9F" w:rsidP="00650313">
      <w:pPr>
        <w:pStyle w:val="SCI"/>
        <w:numPr>
          <w:ilvl w:val="2"/>
          <w:numId w:val="25"/>
        </w:numPr>
      </w:pPr>
      <w:r w:rsidRPr="00205C9F">
        <w:t>Crowding Distance and Comparison Operator for Diversity Preservation</w:t>
      </w:r>
    </w:p>
    <w:p w14:paraId="350552BD" w14:textId="77777777" w:rsidR="00D267C6" w:rsidRDefault="00D267C6" w:rsidP="00D267C6">
      <w:pPr>
        <w:pStyle w:val="SCI0"/>
      </w:pPr>
      <w:r>
        <w:t>NSGA-II uses a diversity preservation mechanism called Crowding Distance to maintain population diversity. The crowding distance represents how closely packed the solutions are around a particular solution within the same front, thereby indicating the uniqueness of that solution's location. This measure is used to compare solutions in the selection process.</w:t>
      </w:r>
    </w:p>
    <w:p w14:paraId="2843EA83" w14:textId="6F63FE5A" w:rsidR="00D267C6" w:rsidRDefault="00D267C6" w:rsidP="00D267C6">
      <w:pPr>
        <w:pStyle w:val="SCI0"/>
      </w:pPr>
      <w:r>
        <w:t xml:space="preserve">When comparing any two solutions </w:t>
      </w:r>
      <m:oMath>
        <m:r>
          <w:rPr>
            <w:rFonts w:ascii="Cambria Math" w:hAnsi="Cambria Math"/>
          </w:rPr>
          <m:t>i</m:t>
        </m:r>
      </m:oMath>
      <w:r>
        <w:t xml:space="preserve"> and </w:t>
      </w:r>
      <m:oMath>
        <m:r>
          <w:rPr>
            <w:rFonts w:ascii="Cambria Math" w:hAnsi="Cambria Math"/>
          </w:rPr>
          <m:t>j</m:t>
        </m:r>
      </m:oMath>
      <w:r>
        <w:t xml:space="preserve"> in the population, both the non-dominated rank (</w:t>
      </w:r>
      <m:oMath>
        <m:sSub>
          <m:sSubPr>
            <m:ctrlPr>
              <w:rPr>
                <w:rFonts w:ascii="Cambria Math" w:hAnsi="Cambria Math"/>
                <w:i/>
              </w:rPr>
            </m:ctrlPr>
          </m:sSubPr>
          <m:e>
            <m:r>
              <w:rPr>
                <w:rFonts w:ascii="Cambria Math" w:hAnsi="Cambria Math"/>
              </w:rPr>
              <m:t>i</m:t>
            </m:r>
          </m:e>
          <m:sub>
            <m:r>
              <w:rPr>
                <w:rFonts w:ascii="Cambria Math" w:hAnsi="Cambria Math"/>
              </w:rPr>
              <m:t>rank</m:t>
            </m:r>
          </m:sub>
        </m:sSub>
      </m:oMath>
      <w:r>
        <w:t>) and the crowding distance (</w:t>
      </w:r>
      <m:oMath>
        <m:sSub>
          <m:sSubPr>
            <m:ctrlPr>
              <w:rPr>
                <w:rFonts w:ascii="Cambria Math" w:hAnsi="Cambria Math"/>
                <w:i/>
              </w:rPr>
            </m:ctrlPr>
          </m:sSubPr>
          <m:e>
            <m:r>
              <w:rPr>
                <w:rFonts w:ascii="Cambria Math" w:hAnsi="Cambria Math"/>
              </w:rPr>
              <m:t>i</m:t>
            </m:r>
          </m:e>
          <m:sub>
            <m:r>
              <w:rPr>
                <w:rFonts w:ascii="Cambria Math" w:hAnsi="Cambria Math"/>
              </w:rPr>
              <m:t>distance</m:t>
            </m:r>
          </m:sub>
        </m:sSub>
      </m:oMath>
      <w:r>
        <w:t xml:space="preserve">) are considered. The priority between two solutions </w:t>
      </w:r>
      <m:oMath>
        <m:r>
          <w:rPr>
            <w:rFonts w:ascii="Cambria Math" w:hAnsi="Cambria Math"/>
          </w:rPr>
          <m:t>i</m:t>
        </m:r>
      </m:oMath>
      <w:r>
        <w:t xml:space="preserve"> and </w:t>
      </w:r>
      <m:oMath>
        <m:r>
          <w:rPr>
            <w:rFonts w:ascii="Cambria Math" w:hAnsi="Cambria Math"/>
          </w:rPr>
          <m:t>j</m:t>
        </m:r>
      </m:oMath>
      <w:r>
        <w:t xml:space="preserve"> is determined by the following crowded comparison operator </w:t>
      </w:r>
      <m:oMath>
        <m:sSub>
          <m:sSubPr>
            <m:ctrlPr>
              <w:rPr>
                <w:rFonts w:ascii="Cambria Math" w:hAnsi="Cambria Math"/>
                <w:i/>
              </w:rPr>
            </m:ctrlPr>
          </m:sSubPr>
          <m:e>
            <m:r>
              <w:rPr>
                <w:rFonts w:ascii="Cambria Math" w:hAnsi="Cambria Math"/>
              </w:rPr>
              <m:t>&lt;</m:t>
            </m:r>
          </m:e>
          <m:sub>
            <m:r>
              <w:rPr>
                <w:rFonts w:ascii="Cambria Math" w:hAnsi="Cambria Math"/>
              </w:rPr>
              <m:t>n</m:t>
            </m:r>
          </m:sub>
        </m:sSub>
      </m:oMath>
      <w:r>
        <w:t>:</w:t>
      </w:r>
    </w:p>
    <w:p w14:paraId="508872DD" w14:textId="2FB46D4B" w:rsidR="00D267C6" w:rsidRDefault="00D716B1" w:rsidP="00E46382">
      <w:pPr>
        <w:jc w:val="center"/>
      </w:pPr>
      <m:oMath>
        <m:r>
          <w:rPr>
            <w:rFonts w:ascii="Cambria Math" w:hAnsi="Cambria Math"/>
          </w:rPr>
          <m:t>i</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&lt;</m:t>
            </m:r>
          </m:e>
          <m:sub>
            <m:r>
              <w:rPr>
                <w:rFonts w:ascii="Cambria Math" w:hAnsi="Cambria Math"/>
              </w:rPr>
              <m:t>n</m:t>
            </m:r>
          </m:sub>
        </m:sSub>
        <m:r>
          <m:rPr>
            <m:sty m:val="p"/>
          </m:rPr>
          <w:rPr>
            <w:rFonts w:ascii="Cambria Math" w:hAnsi="Cambria Math"/>
          </w:rPr>
          <m:t xml:space="preserve"> </m:t>
        </m:r>
        <m:r>
          <w:rPr>
            <w:rFonts w:ascii="Cambria Math" w:hAnsi="Cambria Math"/>
          </w:rPr>
          <m:t>j</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rank</m:t>
            </m:r>
          </m:sub>
        </m:sSub>
        <m:r>
          <m:rPr>
            <m:sty m:val="p"/>
          </m:rPr>
          <w:rPr>
            <w:rFonts w:ascii="Cambria Math" w:hAnsi="Cambria Math"/>
          </w:rPr>
          <m:t xml:space="preserve"> &lt; </m:t>
        </m:r>
        <m:sSub>
          <m:sSubPr>
            <m:ctrlPr>
              <w:rPr>
                <w:rFonts w:ascii="Cambria Math" w:hAnsi="Cambria Math"/>
              </w:rPr>
            </m:ctrlPr>
          </m:sSubPr>
          <m:e>
            <m:r>
              <w:rPr>
                <w:rFonts w:ascii="Cambria Math" w:hAnsi="Cambria Math"/>
              </w:rPr>
              <m:t>j</m:t>
            </m:r>
          </m:e>
          <m:sub>
            <m:r>
              <w:rPr>
                <w:rFonts w:ascii="Cambria Math" w:hAnsi="Cambria Math"/>
              </w:rPr>
              <m:t>rank</m:t>
            </m:r>
          </m:sub>
        </m:sSub>
        <m:r>
          <m:rPr>
            <m:sty m:val="p"/>
          </m:rPr>
          <w:rPr>
            <w:rFonts w:ascii="Cambria Math" w:hAnsi="Cambria Math"/>
          </w:rPr>
          <m:t xml:space="preserve">) </m:t>
        </m:r>
        <m:r>
          <w:rPr>
            <w:rFonts w:ascii="Cambria Math" w:hAnsi="Cambria Math"/>
          </w:rPr>
          <m:t>or</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rank</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j</m:t>
            </m:r>
          </m:e>
          <m:sub>
            <m:r>
              <w:rPr>
                <w:rFonts w:ascii="Cambria Math" w:hAnsi="Cambria Math"/>
              </w:rPr>
              <m:t>rank</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distance</m:t>
            </m:r>
          </m:sub>
        </m:sSub>
        <m:r>
          <m:rPr>
            <m:sty m:val="p"/>
          </m:rPr>
          <w:rPr>
            <w:rFonts w:ascii="Cambria Math" w:hAnsi="Cambria Math"/>
          </w:rPr>
          <m:t xml:space="preserve"> &gt; </m:t>
        </m:r>
        <m:sSub>
          <m:sSubPr>
            <m:ctrlPr>
              <w:rPr>
                <w:rFonts w:ascii="Cambria Math" w:hAnsi="Cambria Math"/>
              </w:rPr>
            </m:ctrlPr>
          </m:sSubPr>
          <m:e>
            <m:r>
              <w:rPr>
                <w:rFonts w:ascii="Cambria Math" w:hAnsi="Cambria Math"/>
              </w:rPr>
              <m:t>j</m:t>
            </m:r>
          </m:e>
          <m:sub>
            <m:r>
              <w:rPr>
                <w:rFonts w:ascii="Cambria Math" w:hAnsi="Cambria Math"/>
              </w:rPr>
              <m:t>distance</m:t>
            </m:r>
          </m:sub>
        </m:sSub>
        <m:r>
          <m:rPr>
            <m:sty m:val="p"/>
          </m:rPr>
          <w:rPr>
            <w:rFonts w:ascii="Cambria Math" w:hAnsi="Cambria Math"/>
          </w:rPr>
          <m:t>)</m:t>
        </m:r>
      </m:oMath>
      <w:r w:rsidR="00E46382">
        <w:tab/>
      </w:r>
      <w:r w:rsidR="00E46382">
        <w:tab/>
      </w:r>
      <w:r w:rsidR="003362DC">
        <w:t>(</w:t>
      </w:r>
      <w:r w:rsidR="00620D12">
        <w:t>8</w:t>
      </w:r>
      <w:r w:rsidR="003362DC">
        <w:t>)</w:t>
      </w:r>
    </w:p>
    <w:p w14:paraId="1DAB68DF" w14:textId="630956B2" w:rsidR="00D267C6" w:rsidRDefault="00D267C6" w:rsidP="00D267C6">
      <w:pPr>
        <w:pStyle w:val="SCI0"/>
      </w:pPr>
      <w:r>
        <w:t xml:space="preserve">This operator ensures that solutions with better non-dominated ranks are selected preferentially, and when two solutions have the same rank, the solution with a larger crowding distance is selected to </w:t>
      </w:r>
      <w:r>
        <w:lastRenderedPageBreak/>
        <w:t xml:space="preserve">maintain diversity. The </w:t>
      </w:r>
      <m:oMath>
        <m:sSub>
          <m:sSubPr>
            <m:ctrlPr>
              <w:rPr>
                <w:rFonts w:ascii="Cambria Math" w:hAnsi="Cambria Math"/>
                <w:i/>
              </w:rPr>
            </m:ctrlPr>
          </m:sSubPr>
          <m:e>
            <m:r>
              <w:rPr>
                <w:rFonts w:ascii="Cambria Math" w:hAnsi="Cambria Math"/>
              </w:rPr>
              <m:t>i</m:t>
            </m:r>
          </m:e>
          <m:sub>
            <m:r>
              <w:rPr>
                <w:rFonts w:ascii="Cambria Math" w:hAnsi="Cambria Math"/>
              </w:rPr>
              <m:t>distance</m:t>
            </m:r>
          </m:sub>
        </m:sSub>
      </m:oMath>
      <w:r>
        <w:t xml:space="preserve"> is calculated as follows:</w:t>
      </w:r>
    </w:p>
    <w:p w14:paraId="53E2EBA8" w14:textId="1F3489FB" w:rsidR="00D267C6" w:rsidRDefault="00D267C6" w:rsidP="003362DC">
      <w:pPr>
        <w:pStyle w:val="SCI0"/>
        <w:numPr>
          <w:ilvl w:val="0"/>
          <w:numId w:val="30"/>
        </w:numPr>
      </w:pPr>
      <w:r>
        <w:t xml:space="preserve">Initialize the crowding distance of each solution </w:t>
      </w:r>
      <m:oMath>
        <m:r>
          <w:rPr>
            <w:rFonts w:ascii="Cambria Math" w:hAnsi="Cambria Math"/>
          </w:rPr>
          <m:t>i = |F|</m:t>
        </m:r>
      </m:oMath>
      <w:r>
        <w:t xml:space="preserve"> in front </w:t>
      </w:r>
      <m:oMath>
        <m:r>
          <w:rPr>
            <w:rFonts w:ascii="Cambria Math" w:hAnsi="Cambria Math"/>
          </w:rPr>
          <m:t>F</m:t>
        </m:r>
      </m:oMath>
      <w:r>
        <w:t xml:space="preserve"> to 0.</w:t>
      </w:r>
    </w:p>
    <w:p w14:paraId="43777229" w14:textId="4F8B5ACC" w:rsidR="00D267C6" w:rsidRDefault="00D267C6" w:rsidP="00A8089C">
      <w:pPr>
        <w:pStyle w:val="SCI0"/>
        <w:numPr>
          <w:ilvl w:val="0"/>
          <w:numId w:val="30"/>
        </w:numPr>
      </w:pPr>
      <w:r>
        <w:t xml:space="preserve">For each objective function </w:t>
      </w:r>
      <m:oMath>
        <m:r>
          <w:rPr>
            <w:rFonts w:ascii="Cambria Math" w:hAnsi="Cambria Math"/>
          </w:rPr>
          <m:t xml:space="preserve">m </m:t>
        </m:r>
        <m:r>
          <w:rPr>
            <w:rFonts w:ascii="Cambria Math" w:eastAsia="맑은 고딕" w:hAnsi="Cambria Math" w:cs="맑은 고딕" w:hint="eastAsia"/>
          </w:rPr>
          <m:t>∈</m:t>
        </m:r>
        <m:r>
          <w:rPr>
            <w:rFonts w:ascii="Cambria Math" w:hAnsi="Cambria Math"/>
          </w:rPr>
          <m:t xml:space="preserve"> {1, ..., M}</m:t>
        </m:r>
      </m:oMath>
      <w:r>
        <w:t xml:space="preserve">, perform the following steps: </w:t>
      </w:r>
    </w:p>
    <w:p w14:paraId="58635879" w14:textId="7841CF3A" w:rsidR="00D267C6" w:rsidRDefault="00D267C6" w:rsidP="00A8089C">
      <w:pPr>
        <w:pStyle w:val="SCI0"/>
        <w:numPr>
          <w:ilvl w:val="0"/>
          <w:numId w:val="31"/>
        </w:numPr>
      </w:pPr>
      <w:r>
        <w:t xml:space="preserve">Sort all solutions in front </w:t>
      </w:r>
      <m:oMath>
        <m:r>
          <w:rPr>
            <w:rFonts w:ascii="Cambria Math" w:hAnsi="Cambria Math"/>
          </w:rPr>
          <m:t>F</m:t>
        </m:r>
      </m:oMath>
      <w:r>
        <w:t xml:space="preserve"> in ascending order according to objective function </w:t>
      </w:r>
      <m:oMath>
        <m:sSub>
          <m:sSubPr>
            <m:ctrlPr>
              <w:rPr>
                <w:rFonts w:ascii="Cambria Math" w:hAnsi="Cambria Math"/>
                <w:i/>
              </w:rPr>
            </m:ctrlPr>
          </m:sSubPr>
          <m:e>
            <m:r>
              <w:rPr>
                <w:rFonts w:ascii="Cambria Math" w:hAnsi="Cambria Math"/>
              </w:rPr>
              <m:t>f</m:t>
            </m:r>
          </m:e>
          <m:sub>
            <m:r>
              <w:rPr>
                <w:rFonts w:ascii="Cambria Math" w:hAnsi="Cambria Math"/>
              </w:rPr>
              <m:t>m</m:t>
            </m:r>
          </m:sub>
        </m:sSub>
      </m:oMath>
      <w:r>
        <w:t>.</w:t>
      </w:r>
    </w:p>
    <w:p w14:paraId="407691CD" w14:textId="77777777" w:rsidR="00E46382" w:rsidRDefault="00D267C6" w:rsidP="00A8089C">
      <w:pPr>
        <w:pStyle w:val="SCI0"/>
        <w:numPr>
          <w:ilvl w:val="0"/>
          <w:numId w:val="31"/>
        </w:numPr>
      </w:pPr>
      <w:r>
        <w:t>Assign infinite crowding distances to the boundary solutions in the sorted front:</w:t>
      </w:r>
    </w:p>
    <w:p w14:paraId="76460208" w14:textId="3B0B95A5" w:rsidR="00D267C6" w:rsidRDefault="00823BF7" w:rsidP="00620D12">
      <w:pPr>
        <w:jc w:val="center"/>
      </w:pPr>
      <m:oMath>
        <m:sSub>
          <m:sSubPr>
            <m:ctrlPr>
              <w:rPr>
                <w:rFonts w:ascii="Cambria Math" w:hAnsi="Cambria Math"/>
                <w:bCs/>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bCs/>
              </w:rPr>
            </m:ctrlPr>
          </m:sSubPr>
          <m:e>
            <m:r>
              <w:rPr>
                <w:rFonts w:ascii="Cambria Math" w:hAnsi="Cambria Math"/>
              </w:rPr>
              <m:t>d</m:t>
            </m:r>
          </m:e>
          <m:sub>
            <m:r>
              <w:rPr>
                <w:rFonts w:ascii="Cambria Math" w:hAnsi="Cambria Math"/>
              </w:rPr>
              <m:t>l</m:t>
            </m:r>
          </m:sub>
        </m:sSub>
        <m:r>
          <m:rPr>
            <m:sty m:val="p"/>
          </m:rPr>
          <w:rPr>
            <w:rFonts w:ascii="Cambria Math" w:hAnsi="Cambria Math"/>
          </w:rPr>
          <m:t>= ∞</m:t>
        </m:r>
      </m:oMath>
      <w:r w:rsidR="00620D12">
        <w:tab/>
      </w:r>
      <w:r w:rsidR="00620D12">
        <w:tab/>
        <w:t>(9)</w:t>
      </w:r>
    </w:p>
    <w:p w14:paraId="222A9055" w14:textId="77777777" w:rsidR="003F0660" w:rsidRDefault="00D267C6" w:rsidP="00A8089C">
      <w:pPr>
        <w:pStyle w:val="SCI0"/>
        <w:numPr>
          <w:ilvl w:val="0"/>
          <w:numId w:val="31"/>
        </w:numPr>
      </w:pPr>
      <w:r>
        <w:t>For the remaining solutions, calculate the crowding distance using the following formula:</w:t>
      </w:r>
    </w:p>
    <w:p w14:paraId="76C8D235" w14:textId="4C1C107D" w:rsidR="00D267C6" w:rsidRDefault="00823BF7" w:rsidP="00620D12">
      <w:pPr>
        <w:jc w:val="center"/>
      </w:pPr>
      <m:oMath>
        <m:sSub>
          <m:sSubPr>
            <m:ctrlPr>
              <w:rPr>
                <w:rFonts w:ascii="Cambria Math" w:hAnsi="Cambria Math"/>
                <w:bCs/>
              </w:rPr>
            </m:ctrlPr>
          </m:sSubPr>
          <m:e>
            <m:r>
              <w:rPr>
                <w:rFonts w:ascii="Cambria Math" w:hAnsi="Cambria Math"/>
              </w:rPr>
              <m:t>d</m:t>
            </m:r>
          </m:e>
          <m:sub>
            <m:r>
              <w:rPr>
                <w:rFonts w:ascii="Cambria Math" w:hAnsi="Cambria Math"/>
              </w:rPr>
              <m:t>j</m:t>
            </m:r>
          </m:sub>
        </m:sSub>
        <m:r>
          <m:rPr>
            <m:sty m:val="p"/>
          </m:rPr>
          <w:rPr>
            <w:rFonts w:ascii="Cambria Math" w:hAnsi="Cambria Math"/>
          </w:rPr>
          <m:t>=</m:t>
        </m:r>
        <m:sSub>
          <m:sSubPr>
            <m:ctrlPr>
              <w:rPr>
                <w:rFonts w:ascii="Cambria Math" w:hAnsi="Cambria Math"/>
                <w:bCs/>
              </w:rPr>
            </m:ctrlPr>
          </m:sSubPr>
          <m:e>
            <m:r>
              <w:rPr>
                <w:rFonts w:ascii="Cambria Math" w:hAnsi="Cambria Math"/>
              </w:rPr>
              <m:t>d</m:t>
            </m:r>
          </m:e>
          <m:sub>
            <m:r>
              <w:rPr>
                <w:rFonts w:ascii="Cambria Math" w:hAnsi="Cambria Math"/>
              </w:rPr>
              <m:t>j</m:t>
            </m:r>
          </m:sub>
        </m:sSub>
        <m:r>
          <m:rPr>
            <m:sty m:val="p"/>
          </m:rPr>
          <w:rPr>
            <w:rFonts w:ascii="Cambria Math" w:hAnsi="Cambria Math"/>
          </w:rPr>
          <m:t xml:space="preserve">+ </m:t>
        </m:r>
        <m:f>
          <m:fPr>
            <m:ctrlPr>
              <w:rPr>
                <w:rFonts w:ascii="Cambria Math" w:hAnsi="Cambria Math"/>
                <w:bCs/>
              </w:rPr>
            </m:ctrlPr>
          </m:fPr>
          <m:num>
            <m:sSub>
              <m:sSubPr>
                <m:ctrlPr>
                  <w:rPr>
                    <w:rFonts w:ascii="Cambria Math" w:hAnsi="Cambria Math"/>
                    <w:bCs/>
                  </w:rPr>
                </m:ctrlPr>
              </m:sSubPr>
              <m:e>
                <m:r>
                  <w:rPr>
                    <w:rFonts w:ascii="Cambria Math" w:hAnsi="Cambria Math"/>
                  </w:rPr>
                  <m:t>f</m:t>
                </m:r>
              </m:e>
              <m:sub>
                <m:r>
                  <w:rPr>
                    <w:rFonts w:ascii="Cambria Math" w:hAnsi="Cambria Math"/>
                  </w:rPr>
                  <m:t>m</m:t>
                </m:r>
              </m:sub>
            </m:sSub>
            <m:d>
              <m:dPr>
                <m:ctrlPr>
                  <w:rPr>
                    <w:rFonts w:ascii="Cambria Math" w:hAnsi="Cambria Math"/>
                    <w:bCs/>
                  </w:rPr>
                </m:ctrlPr>
              </m:dPr>
              <m:e>
                <m:r>
                  <w:rPr>
                    <w:rFonts w:ascii="Cambria Math" w:hAnsi="Cambria Math"/>
                  </w:rPr>
                  <m:t>j</m:t>
                </m:r>
                <m:r>
                  <m:rPr>
                    <m:sty m:val="p"/>
                  </m:rPr>
                  <w:rPr>
                    <w:rFonts w:ascii="Cambria Math" w:hAnsi="Cambria Math"/>
                  </w:rPr>
                  <m:t>+1</m:t>
                </m:r>
              </m:e>
            </m:d>
            <m:r>
              <m:rPr>
                <m:sty m:val="p"/>
              </m:rPr>
              <w:rPr>
                <w:rFonts w:ascii="Cambria Math" w:hAnsi="Cambria Math"/>
              </w:rPr>
              <m:t>-</m:t>
            </m:r>
            <m:sSub>
              <m:sSubPr>
                <m:ctrlPr>
                  <w:rPr>
                    <w:rFonts w:ascii="Cambria Math" w:hAnsi="Cambria Math"/>
                    <w:bCs/>
                  </w:rPr>
                </m:ctrlPr>
              </m:sSubPr>
              <m:e>
                <m:r>
                  <w:rPr>
                    <w:rFonts w:ascii="Cambria Math" w:hAnsi="Cambria Math"/>
                  </w:rPr>
                  <m:t>f</m:t>
                </m:r>
              </m:e>
              <m:sub>
                <m:r>
                  <w:rPr>
                    <w:rFonts w:ascii="Cambria Math" w:hAnsi="Cambria Math"/>
                  </w:rPr>
                  <m:t>m</m:t>
                </m:r>
              </m:sub>
            </m:sSub>
            <m:r>
              <m:rPr>
                <m:sty m:val="p"/>
              </m:rPr>
              <w:rPr>
                <w:rFonts w:ascii="Cambria Math" w:hAnsi="Cambria Math"/>
              </w:rPr>
              <m:t>(</m:t>
            </m:r>
            <m:r>
              <w:rPr>
                <w:rFonts w:ascii="Cambria Math" w:hAnsi="Cambria Math"/>
              </w:rPr>
              <m:t>j</m:t>
            </m:r>
            <m:r>
              <m:rPr>
                <m:sty m:val="p"/>
              </m:rPr>
              <w:rPr>
                <w:rFonts w:ascii="Cambria Math" w:hAnsi="Cambria Math"/>
              </w:rPr>
              <m:t>-1)</m:t>
            </m:r>
          </m:num>
          <m:den>
            <m:sSubSup>
              <m:sSubSupPr>
                <m:ctrlPr>
                  <w:rPr>
                    <w:rFonts w:ascii="Cambria Math" w:hAnsi="Cambria Math"/>
                    <w:bCs/>
                  </w:rPr>
                </m:ctrlPr>
              </m:sSubSupPr>
              <m:e>
                <m:r>
                  <w:rPr>
                    <w:rFonts w:ascii="Cambria Math" w:hAnsi="Cambria Math"/>
                  </w:rPr>
                  <m:t>f</m:t>
                </m:r>
              </m:e>
              <m:sub>
                <m:r>
                  <w:rPr>
                    <w:rFonts w:ascii="Cambria Math" w:hAnsi="Cambria Math"/>
                  </w:rPr>
                  <m:t>m</m:t>
                </m:r>
              </m:sub>
              <m:sup>
                <m:r>
                  <w:rPr>
                    <w:rFonts w:ascii="Cambria Math" w:hAnsi="Cambria Math"/>
                  </w:rPr>
                  <m:t>max</m:t>
                </m:r>
              </m:sup>
            </m:sSubSup>
            <m:r>
              <m:rPr>
                <m:sty m:val="p"/>
              </m:rPr>
              <w:rPr>
                <w:rFonts w:ascii="Cambria Math" w:hAnsi="Cambria Math"/>
              </w:rPr>
              <m:t>-</m:t>
            </m:r>
            <m:sSubSup>
              <m:sSubSupPr>
                <m:ctrlPr>
                  <w:rPr>
                    <w:rFonts w:ascii="Cambria Math" w:hAnsi="Cambria Math"/>
                    <w:bCs/>
                  </w:rPr>
                </m:ctrlPr>
              </m:sSubSupPr>
              <m:e>
                <m:r>
                  <w:rPr>
                    <w:rFonts w:ascii="Cambria Math" w:hAnsi="Cambria Math"/>
                  </w:rPr>
                  <m:t>f</m:t>
                </m:r>
              </m:e>
              <m:sub>
                <m:r>
                  <w:rPr>
                    <w:rFonts w:ascii="Cambria Math" w:hAnsi="Cambria Math"/>
                  </w:rPr>
                  <m:t>m</m:t>
                </m:r>
              </m:sub>
              <m:sup>
                <m:r>
                  <w:rPr>
                    <w:rFonts w:ascii="Cambria Math" w:hAnsi="Cambria Math"/>
                  </w:rPr>
                  <m:t>min</m:t>
                </m:r>
              </m:sup>
            </m:sSubSup>
          </m:den>
        </m:f>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j</m:t>
        </m:r>
        <m:r>
          <m:rPr>
            <m:sty m:val="p"/>
          </m:rPr>
          <w:rPr>
            <w:rFonts w:ascii="Cambria Math" w:hAnsi="Cambria Math"/>
          </w:rPr>
          <m:t xml:space="preserve">=2, …, </m:t>
        </m:r>
        <m:r>
          <w:rPr>
            <w:rFonts w:ascii="Cambria Math" w:hAnsi="Cambria Math"/>
          </w:rPr>
          <m:t>l</m:t>
        </m:r>
        <m:r>
          <m:rPr>
            <m:sty m:val="p"/>
          </m:rPr>
          <w:rPr>
            <w:rFonts w:ascii="Cambria Math" w:hAnsi="Cambria Math"/>
          </w:rPr>
          <m:t>-1</m:t>
        </m:r>
      </m:oMath>
      <w:r w:rsidR="00620D12">
        <w:tab/>
      </w:r>
      <w:r w:rsidR="00620D12">
        <w:tab/>
        <w:t>(10)</w:t>
      </w:r>
    </w:p>
    <w:p w14:paraId="11352B46" w14:textId="381048D3" w:rsidR="00D267C6" w:rsidRDefault="00D267C6" w:rsidP="00D267C6">
      <w:pPr>
        <w:pStyle w:val="SCI0"/>
      </w:pPr>
      <w:r>
        <w:t xml:space="preserve">Where </w:t>
      </w:r>
      <m:oMath>
        <m:sSub>
          <m:sSubPr>
            <m:ctrlPr>
              <w:rPr>
                <w:rFonts w:ascii="Cambria Math" w:hAnsi="Cambria Math"/>
                <w:i/>
              </w:rPr>
            </m:ctrlPr>
          </m:sSubPr>
          <m:e>
            <m:r>
              <w:rPr>
                <w:rFonts w:ascii="Cambria Math" w:hAnsi="Cambria Math"/>
              </w:rPr>
              <m:t>d</m:t>
            </m:r>
          </m:e>
          <m:sub>
            <m:r>
              <w:rPr>
                <w:rFonts w:ascii="Cambria Math" w:hAnsi="Cambria Math"/>
              </w:rPr>
              <m:t>j</m:t>
            </m:r>
          </m:sub>
        </m:sSub>
      </m:oMath>
      <w:r>
        <w:t xml:space="preserve"> is the crowding distance of the </w:t>
      </w:r>
      <m:oMath>
        <m:r>
          <w:rPr>
            <w:rFonts w:ascii="Cambria Math" w:hAnsi="Cambria Math"/>
          </w:rPr>
          <m:t>j</m:t>
        </m:r>
      </m:oMath>
      <w:r>
        <w:t xml:space="preserve">-th solution in the sorted front, </w:t>
      </w:r>
      <m:oMath>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(j)</m:t>
        </m:r>
      </m:oMath>
      <w:r>
        <w:t xml:space="preserve"> is the </w:t>
      </w:r>
      <m:oMath>
        <m:r>
          <w:rPr>
            <w:rFonts w:ascii="Cambria Math" w:hAnsi="Cambria Math"/>
          </w:rPr>
          <m:t>m</m:t>
        </m:r>
      </m:oMath>
      <w:r>
        <w:t xml:space="preserve">-th objective function value of the </w:t>
      </w:r>
      <m:oMath>
        <m:r>
          <w:rPr>
            <w:rFonts w:ascii="Cambria Math" w:hAnsi="Cambria Math"/>
          </w:rPr>
          <m:t>j</m:t>
        </m:r>
      </m:oMath>
      <w:r>
        <w:t xml:space="preserve">-th solution, and </w:t>
      </w:r>
      <m:oMath>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max</m:t>
            </m:r>
          </m:sup>
        </m:sSubSup>
      </m:oMath>
      <w:r>
        <w:t xml:space="preserve"> and </w:t>
      </w:r>
      <m:oMath>
        <m:sSubSup>
          <m:sSubSupPr>
            <m:ctrlPr>
              <w:rPr>
                <w:rFonts w:ascii="Cambria Math" w:hAnsi="Cambria Math"/>
                <w:i/>
              </w:rPr>
            </m:ctrlPr>
          </m:sSubSupPr>
          <m:e>
            <m:r>
              <w:rPr>
                <w:rFonts w:ascii="Cambria Math" w:hAnsi="Cambria Math"/>
              </w:rPr>
              <m:t>f</m:t>
            </m:r>
          </m:e>
          <m:sub>
            <m:r>
              <w:rPr>
                <w:rFonts w:ascii="Cambria Math" w:hAnsi="Cambria Math"/>
              </w:rPr>
              <m:t>m</m:t>
            </m:r>
          </m:sub>
          <m:sup>
            <m:r>
              <w:rPr>
                <w:rFonts w:ascii="Cambria Math" w:hAnsi="Cambria Math"/>
              </w:rPr>
              <m:t>min</m:t>
            </m:r>
          </m:sup>
        </m:sSubSup>
      </m:oMath>
      <w:r>
        <w:t xml:space="preserve"> are the maximum and minimum values of objective function </w:t>
      </w:r>
      <m:oMath>
        <m:sSub>
          <m:sSubPr>
            <m:ctrlPr>
              <w:rPr>
                <w:rFonts w:ascii="Cambria Math" w:hAnsi="Cambria Math"/>
                <w:i/>
              </w:rPr>
            </m:ctrlPr>
          </m:sSubPr>
          <m:e>
            <m:r>
              <w:rPr>
                <w:rFonts w:ascii="Cambria Math" w:hAnsi="Cambria Math"/>
              </w:rPr>
              <m:t>f</m:t>
            </m:r>
          </m:e>
          <m:sub>
            <m:r>
              <w:rPr>
                <w:rFonts w:ascii="Cambria Math" w:hAnsi="Cambria Math"/>
              </w:rPr>
              <m:t>m</m:t>
            </m:r>
          </m:sub>
        </m:sSub>
      </m:oMath>
      <w:r>
        <w:t xml:space="preserve"> in the corresponding front, respectively.</w:t>
      </w:r>
    </w:p>
    <w:tbl>
      <w:tblPr>
        <w:tblStyle w:val="ab"/>
        <w:tblW w:w="0" w:type="auto"/>
        <w:tblInd w:w="0" w:type="dxa"/>
        <w:tblBorders>
          <w:left w:val="none" w:sz="0" w:space="0" w:color="auto"/>
          <w:right w:val="none" w:sz="0" w:space="0" w:color="auto"/>
        </w:tblBorders>
        <w:tblLook w:val="04A0" w:firstRow="1" w:lastRow="0" w:firstColumn="1" w:lastColumn="0" w:noHBand="0" w:noVBand="1"/>
      </w:tblPr>
      <w:tblGrid>
        <w:gridCol w:w="9016"/>
      </w:tblGrid>
      <w:tr w:rsidR="00366D0B" w14:paraId="4A722867" w14:textId="77777777" w:rsidTr="00366D0B">
        <w:tc>
          <w:tcPr>
            <w:tcW w:w="9016" w:type="dxa"/>
            <w:tcBorders>
              <w:top w:val="single" w:sz="4" w:space="0" w:color="auto"/>
              <w:left w:val="nil"/>
              <w:bottom w:val="single" w:sz="4" w:space="0" w:color="auto"/>
              <w:right w:val="nil"/>
            </w:tcBorders>
            <w:hideMark/>
          </w:tcPr>
          <w:p w14:paraId="50DD0769" w14:textId="77777777" w:rsidR="00366D0B" w:rsidRDefault="00366D0B">
            <w:pPr>
              <w:wordWrap/>
              <w:spacing w:line="360" w:lineRule="auto"/>
              <w:rPr>
                <w:rFonts w:ascii="Times New Roman" w:hAnsi="Times New Roman" w:cs="Times New Roman"/>
                <w:sz w:val="22"/>
              </w:rPr>
            </w:pPr>
            <w:r>
              <w:rPr>
                <w:rFonts w:ascii="Times New Roman" w:hAnsi="Times New Roman" w:cs="Times New Roman"/>
                <w:b/>
                <w:sz w:val="22"/>
              </w:rPr>
              <w:t>Algorithm 2</w:t>
            </w:r>
            <w:r>
              <w:rPr>
                <w:rFonts w:ascii="Times New Roman" w:hAnsi="Times New Roman" w:cs="Times New Roman"/>
                <w:sz w:val="22"/>
              </w:rPr>
              <w:t>: Crowding-Distance-Assignment(</w:t>
            </w:r>
            <m:oMath>
              <m:r>
                <w:rPr>
                  <w:rFonts w:ascii="Cambria Math" w:hAnsi="Cambria Math" w:cs="Times New Roman"/>
                  <w:sz w:val="22"/>
                </w:rPr>
                <m:t>I</m:t>
              </m:r>
            </m:oMath>
            <w:r>
              <w:rPr>
                <w:rFonts w:ascii="Times New Roman" w:hAnsi="Times New Roman" w:cs="Times New Roman"/>
                <w:sz w:val="22"/>
              </w:rPr>
              <w:t xml:space="preserve">) </w:t>
            </w:r>
            <w:r w:rsidRPr="00EE5FE1">
              <w:rPr>
                <w:rFonts w:ascii="Times New Roman" w:hAnsi="Times New Roman" w:cs="Times New Roman"/>
                <w:color w:val="0070C0"/>
                <w:sz w:val="22"/>
              </w:rPr>
              <w:t>(Deb et al., 2002)</w:t>
            </w:r>
          </w:p>
        </w:tc>
      </w:tr>
      <w:tr w:rsidR="00366D0B" w14:paraId="732F0E87" w14:textId="77777777" w:rsidTr="00366D0B">
        <w:tc>
          <w:tcPr>
            <w:tcW w:w="9016" w:type="dxa"/>
            <w:tcBorders>
              <w:top w:val="single" w:sz="4" w:space="0" w:color="auto"/>
              <w:left w:val="nil"/>
              <w:bottom w:val="single" w:sz="4" w:space="0" w:color="auto"/>
              <w:right w:val="nil"/>
            </w:tcBorders>
            <w:hideMark/>
          </w:tcPr>
          <w:p w14:paraId="1884C86B" w14:textId="77777777" w:rsidR="00366D0B" w:rsidRDefault="00366D0B">
            <w:pPr>
              <w:wordWrap/>
              <w:rPr>
                <w:rFonts w:ascii="Times New Roman" w:hAnsi="Times New Roman" w:cs="Times New Roman"/>
                <w:sz w:val="22"/>
              </w:rPr>
            </w:pPr>
            <m:oMath>
              <m:r>
                <w:rPr>
                  <w:rFonts w:ascii="Cambria Math" w:hAnsi="Cambria Math" w:cs="Times New Roman"/>
                  <w:sz w:val="22"/>
                </w:rPr>
                <m:t xml:space="preserve">l= </m:t>
              </m:r>
              <m:d>
                <m:dPr>
                  <m:begChr m:val="|"/>
                  <m:endChr m:val="|"/>
                  <m:ctrlPr>
                    <w:rPr>
                      <w:rFonts w:ascii="Cambria Math" w:hAnsi="Cambria Math" w:cs="Times New Roman"/>
                      <w:i/>
                      <w:sz w:val="22"/>
                    </w:rPr>
                  </m:ctrlPr>
                </m:dPr>
                <m:e>
                  <m:r>
                    <w:rPr>
                      <w:rFonts w:ascii="Cambria Math" w:hAnsi="Cambria Math" w:cs="Times New Roman"/>
                      <w:sz w:val="22"/>
                    </w:rPr>
                    <m:t>I</m:t>
                  </m:r>
                </m:e>
              </m:d>
            </m:oMath>
            <w:r>
              <w:rPr>
                <w:rFonts w:ascii="Times New Roman" w:hAnsi="Times New Roman" w:cs="Times New Roman"/>
                <w:sz w:val="22"/>
              </w:rPr>
              <w:t xml:space="preserve">                                          number of solutions in </w:t>
            </w:r>
            <m:oMath>
              <m:r>
                <w:rPr>
                  <w:rFonts w:ascii="Cambria Math" w:hAnsi="Cambria Math" w:cs="Times New Roman"/>
                  <w:sz w:val="22"/>
                </w:rPr>
                <m:t>I</m:t>
              </m:r>
            </m:oMath>
          </w:p>
          <w:p w14:paraId="390971E9" w14:textId="77777777" w:rsidR="00366D0B" w:rsidRDefault="00366D0B">
            <w:pPr>
              <w:wordWrap/>
              <w:rPr>
                <w:rFonts w:ascii="Times New Roman" w:hAnsi="Times New Roman" w:cs="Times New Roman"/>
                <w:sz w:val="22"/>
              </w:rPr>
            </w:pPr>
            <w:r>
              <w:rPr>
                <w:rFonts w:ascii="Times New Roman" w:hAnsi="Times New Roman" w:cs="Times New Roman"/>
                <w:sz w:val="22"/>
              </w:rPr>
              <w:t xml:space="preserve">For each </w:t>
            </w:r>
            <m:oMath>
              <m:r>
                <w:rPr>
                  <w:rFonts w:ascii="Cambria Math" w:hAnsi="Cambria Math" w:cs="Times New Roman"/>
                  <w:sz w:val="22"/>
                </w:rPr>
                <m:t>i</m:t>
              </m:r>
            </m:oMath>
            <w:r>
              <w:rPr>
                <w:rFonts w:ascii="Times New Roman" w:hAnsi="Times New Roman" w:cs="Times New Roman"/>
                <w:sz w:val="22"/>
              </w:rPr>
              <w:t xml:space="preserve">, set </w:t>
            </w:r>
            <m:oMath>
              <m:r>
                <w:rPr>
                  <w:rFonts w:ascii="Cambria Math" w:hAnsi="Cambria Math" w:cs="Times New Roman"/>
                  <w:sz w:val="22"/>
                </w:rPr>
                <m:t>I</m:t>
              </m:r>
              <m:sSub>
                <m:sSubPr>
                  <m:ctrlPr>
                    <w:rPr>
                      <w:rFonts w:ascii="Cambria Math" w:hAnsi="Cambria Math" w:cs="Times New Roman"/>
                      <w:i/>
                      <w:sz w:val="22"/>
                    </w:rPr>
                  </m:ctrlPr>
                </m:sSubPr>
                <m:e>
                  <m:d>
                    <m:dPr>
                      <m:begChr m:val="["/>
                      <m:endChr m:val="]"/>
                      <m:ctrlPr>
                        <w:rPr>
                          <w:rFonts w:ascii="Cambria Math" w:hAnsi="Cambria Math" w:cs="Times New Roman"/>
                          <w:i/>
                          <w:sz w:val="22"/>
                        </w:rPr>
                      </m:ctrlPr>
                    </m:dPr>
                    <m:e>
                      <m:r>
                        <w:rPr>
                          <w:rFonts w:ascii="Cambria Math" w:hAnsi="Cambria Math" w:cs="Times New Roman"/>
                          <w:sz w:val="22"/>
                        </w:rPr>
                        <m:t>i</m:t>
                      </m:r>
                    </m:e>
                  </m:d>
                </m:e>
                <m:sub>
                  <m:r>
                    <w:rPr>
                      <w:rFonts w:ascii="Cambria Math" w:hAnsi="Cambria Math" w:cs="Times New Roman"/>
                      <w:sz w:val="22"/>
                    </w:rPr>
                    <m:t>distance</m:t>
                  </m:r>
                </m:sub>
              </m:sSub>
              <m:r>
                <w:rPr>
                  <w:rFonts w:ascii="Cambria Math" w:hAnsi="Cambria Math" w:cs="Times New Roman"/>
                  <w:sz w:val="22"/>
                </w:rPr>
                <m:t>=0</m:t>
              </m:r>
            </m:oMath>
            <w:r>
              <w:rPr>
                <w:rFonts w:ascii="Times New Roman" w:hAnsi="Times New Roman" w:cs="Times New Roman"/>
                <w:sz w:val="22"/>
              </w:rPr>
              <w:t xml:space="preserve">                      initialize distance</w:t>
            </w:r>
          </w:p>
          <w:p w14:paraId="3A63C499" w14:textId="77777777" w:rsidR="00366D0B" w:rsidRDefault="00366D0B">
            <w:pPr>
              <w:wordWrap/>
              <w:rPr>
                <w:rFonts w:ascii="Times New Roman" w:hAnsi="Times New Roman" w:cs="Times New Roman"/>
                <w:sz w:val="22"/>
              </w:rPr>
            </w:pPr>
            <w:r>
              <w:rPr>
                <w:rFonts w:ascii="Times New Roman" w:hAnsi="Times New Roman" w:cs="Times New Roman"/>
                <w:sz w:val="22"/>
              </w:rPr>
              <w:t xml:space="preserve">For each objective </w:t>
            </w:r>
            <m:oMath>
              <m:r>
                <w:rPr>
                  <w:rFonts w:ascii="Cambria Math" w:hAnsi="Cambria Math" w:cs="Times New Roman"/>
                  <w:sz w:val="22"/>
                </w:rPr>
                <m:t>m</m:t>
              </m:r>
            </m:oMath>
          </w:p>
          <w:p w14:paraId="2079E9F7" w14:textId="77777777" w:rsidR="00366D0B" w:rsidRDefault="00366D0B">
            <w:pPr>
              <w:wordWrap/>
              <w:ind w:leftChars="100" w:left="200"/>
              <w:rPr>
                <w:rFonts w:ascii="Times New Roman" w:hAnsi="Times New Roman" w:cs="Times New Roman"/>
                <w:sz w:val="22"/>
              </w:rPr>
            </w:pPr>
            <m:oMath>
              <m:r>
                <w:rPr>
                  <w:rFonts w:ascii="Cambria Math" w:hAnsi="Cambria Math" w:cs="Times New Roman"/>
                  <w:sz w:val="22"/>
                </w:rPr>
                <m:t>I=sort</m:t>
              </m:r>
              <m:d>
                <m:dPr>
                  <m:ctrlPr>
                    <w:rPr>
                      <w:rFonts w:ascii="Cambria Math" w:hAnsi="Cambria Math" w:cs="Times New Roman"/>
                      <w:i/>
                      <w:sz w:val="22"/>
                    </w:rPr>
                  </m:ctrlPr>
                </m:dPr>
                <m:e>
                  <m:r>
                    <w:rPr>
                      <w:rFonts w:ascii="Cambria Math" w:hAnsi="Cambria Math" w:cs="Times New Roman"/>
                      <w:sz w:val="22"/>
                    </w:rPr>
                    <m:t>I, m</m:t>
                  </m:r>
                </m:e>
              </m:d>
            </m:oMath>
            <w:r>
              <w:rPr>
                <w:rFonts w:ascii="Times New Roman" w:hAnsi="Times New Roman" w:cs="Times New Roman"/>
                <w:sz w:val="22"/>
              </w:rPr>
              <w:t xml:space="preserve">                                 sort using each objective value</w:t>
            </w:r>
          </w:p>
          <w:p w14:paraId="00116E0B" w14:textId="77777777" w:rsidR="00366D0B" w:rsidRDefault="00366D0B">
            <w:pPr>
              <w:wordWrap/>
              <w:ind w:leftChars="100" w:left="200"/>
              <w:rPr>
                <w:rFonts w:ascii="Times New Roman" w:hAnsi="Times New Roman" w:cs="Times New Roman"/>
                <w:sz w:val="22"/>
              </w:rPr>
            </w:pPr>
            <m:oMath>
              <m:r>
                <w:rPr>
                  <w:rFonts w:ascii="Cambria Math" w:hAnsi="Cambria Math" w:cs="Times New Roman"/>
                  <w:sz w:val="22"/>
                </w:rPr>
                <m:t>I</m:t>
              </m:r>
              <m:sSub>
                <m:sSubPr>
                  <m:ctrlPr>
                    <w:rPr>
                      <w:rFonts w:ascii="Cambria Math" w:hAnsi="Cambria Math" w:cs="Times New Roman"/>
                      <w:i/>
                      <w:sz w:val="22"/>
                    </w:rPr>
                  </m:ctrlPr>
                </m:sSubPr>
                <m:e>
                  <m:d>
                    <m:dPr>
                      <m:begChr m:val="["/>
                      <m:endChr m:val="]"/>
                      <m:ctrlPr>
                        <w:rPr>
                          <w:rFonts w:ascii="Cambria Math" w:hAnsi="Cambria Math" w:cs="Times New Roman"/>
                          <w:i/>
                          <w:sz w:val="22"/>
                        </w:rPr>
                      </m:ctrlPr>
                    </m:dPr>
                    <m:e>
                      <m:r>
                        <w:rPr>
                          <w:rFonts w:ascii="Cambria Math" w:hAnsi="Cambria Math" w:cs="Times New Roman"/>
                          <w:sz w:val="22"/>
                        </w:rPr>
                        <m:t>1</m:t>
                      </m:r>
                    </m:e>
                  </m:d>
                </m:e>
                <m:sub>
                  <m:r>
                    <w:rPr>
                      <w:rFonts w:ascii="Cambria Math" w:hAnsi="Cambria Math" w:cs="Times New Roman"/>
                      <w:sz w:val="22"/>
                    </w:rPr>
                    <m:t>distance</m:t>
                  </m:r>
                </m:sub>
              </m:sSub>
              <m:r>
                <w:rPr>
                  <w:rFonts w:ascii="Cambria Math" w:hAnsi="Cambria Math" w:cs="Times New Roman"/>
                  <w:sz w:val="22"/>
                </w:rPr>
                <m:t>= I</m:t>
              </m:r>
              <m:sSub>
                <m:sSubPr>
                  <m:ctrlPr>
                    <w:rPr>
                      <w:rFonts w:ascii="Cambria Math" w:hAnsi="Cambria Math" w:cs="Times New Roman"/>
                      <w:i/>
                      <w:sz w:val="22"/>
                    </w:rPr>
                  </m:ctrlPr>
                </m:sSubPr>
                <m:e>
                  <m:d>
                    <m:dPr>
                      <m:begChr m:val="["/>
                      <m:endChr m:val="]"/>
                      <m:ctrlPr>
                        <w:rPr>
                          <w:rFonts w:ascii="Cambria Math" w:hAnsi="Cambria Math" w:cs="Times New Roman"/>
                          <w:i/>
                          <w:sz w:val="22"/>
                        </w:rPr>
                      </m:ctrlPr>
                    </m:dPr>
                    <m:e>
                      <m:r>
                        <w:rPr>
                          <w:rFonts w:ascii="Cambria Math" w:hAnsi="Cambria Math" w:cs="Times New Roman"/>
                          <w:sz w:val="22"/>
                        </w:rPr>
                        <m:t>l</m:t>
                      </m:r>
                    </m:e>
                  </m:d>
                </m:e>
                <m:sub>
                  <m:r>
                    <w:rPr>
                      <w:rFonts w:ascii="Cambria Math" w:hAnsi="Cambria Math" w:cs="Times New Roman"/>
                      <w:sz w:val="22"/>
                    </w:rPr>
                    <m:t>distance</m:t>
                  </m:r>
                </m:sub>
              </m:sSub>
              <m:r>
                <w:rPr>
                  <w:rFonts w:ascii="Cambria Math" w:hAnsi="Cambria Math" w:cs="Times New Roman"/>
                  <w:sz w:val="22"/>
                </w:rPr>
                <m:t>= ∞</m:t>
              </m:r>
            </m:oMath>
            <w:r>
              <w:rPr>
                <w:rFonts w:ascii="Times New Roman" w:hAnsi="Times New Roman" w:cs="Times New Roman"/>
                <w:sz w:val="22"/>
              </w:rPr>
              <w:t xml:space="preserve">                so that boundary points are always selected</w:t>
            </w:r>
          </w:p>
          <w:p w14:paraId="37B75026" w14:textId="77777777" w:rsidR="00366D0B" w:rsidRDefault="00366D0B">
            <w:pPr>
              <w:wordWrap/>
              <w:ind w:leftChars="100" w:left="200"/>
              <w:rPr>
                <w:rFonts w:ascii="Times New Roman" w:hAnsi="Times New Roman" w:cs="Times New Roman"/>
                <w:sz w:val="22"/>
              </w:rPr>
            </w:pPr>
            <w:r>
              <w:rPr>
                <w:rFonts w:ascii="Times New Roman" w:hAnsi="Times New Roman" w:cs="Times New Roman"/>
                <w:sz w:val="22"/>
              </w:rPr>
              <w:t xml:space="preserve">For </w:t>
            </w:r>
            <m:oMath>
              <m:r>
                <w:rPr>
                  <w:rFonts w:ascii="Cambria Math" w:hAnsi="Cambria Math" w:cs="Times New Roman"/>
                  <w:sz w:val="22"/>
                </w:rPr>
                <m:t>i</m:t>
              </m:r>
            </m:oMath>
            <w:r>
              <w:rPr>
                <w:rFonts w:ascii="Times New Roman" w:hAnsi="Times New Roman" w:cs="Times New Roman"/>
                <w:sz w:val="22"/>
              </w:rPr>
              <w:t xml:space="preserve"> = 2 to (</w:t>
            </w:r>
            <m:oMath>
              <m:r>
                <w:rPr>
                  <w:rFonts w:ascii="Cambria Math" w:hAnsi="Cambria Math" w:cs="Times New Roman"/>
                  <w:sz w:val="22"/>
                </w:rPr>
                <m:t>l-1</m:t>
              </m:r>
            </m:oMath>
            <w:r>
              <w:rPr>
                <w:rFonts w:ascii="Times New Roman" w:hAnsi="Times New Roman" w:cs="Times New Roman"/>
                <w:sz w:val="22"/>
              </w:rPr>
              <w:t>)                              for all other points</w:t>
            </w:r>
          </w:p>
          <w:p w14:paraId="0E8A8578" w14:textId="77777777" w:rsidR="00366D0B" w:rsidRDefault="00366D0B">
            <w:pPr>
              <w:wordWrap/>
              <w:ind w:leftChars="200" w:left="400"/>
              <w:rPr>
                <w:rFonts w:ascii="Times New Roman" w:hAnsi="Times New Roman" w:cs="Times New Roman"/>
                <w:sz w:val="22"/>
              </w:rPr>
            </w:pPr>
            <m:oMathPara>
              <m:oMathParaPr>
                <m:jc m:val="left"/>
              </m:oMathParaPr>
              <m:oMath>
                <m:r>
                  <w:rPr>
                    <w:rFonts w:ascii="Cambria Math" w:hAnsi="Cambria Math" w:cs="Times New Roman"/>
                    <w:sz w:val="22"/>
                  </w:rPr>
                  <m:t>I</m:t>
                </m:r>
                <m:sSub>
                  <m:sSubPr>
                    <m:ctrlPr>
                      <w:rPr>
                        <w:rFonts w:ascii="Cambria Math" w:hAnsi="Cambria Math" w:cs="Times New Roman"/>
                        <w:i/>
                        <w:sz w:val="22"/>
                      </w:rPr>
                    </m:ctrlPr>
                  </m:sSubPr>
                  <m:e>
                    <m:d>
                      <m:dPr>
                        <m:begChr m:val="["/>
                        <m:endChr m:val="]"/>
                        <m:ctrlPr>
                          <w:rPr>
                            <w:rFonts w:ascii="Cambria Math" w:hAnsi="Cambria Math" w:cs="Times New Roman"/>
                            <w:i/>
                            <w:sz w:val="22"/>
                          </w:rPr>
                        </m:ctrlPr>
                      </m:dPr>
                      <m:e>
                        <m:r>
                          <w:rPr>
                            <w:rFonts w:ascii="Cambria Math" w:hAnsi="Cambria Math" w:cs="Times New Roman"/>
                            <w:sz w:val="22"/>
                          </w:rPr>
                          <m:t>i</m:t>
                        </m:r>
                      </m:e>
                    </m:d>
                  </m:e>
                  <m:sub>
                    <m:r>
                      <w:rPr>
                        <w:rFonts w:ascii="Cambria Math" w:hAnsi="Cambria Math" w:cs="Times New Roman"/>
                        <w:sz w:val="22"/>
                      </w:rPr>
                      <m:t>distance</m:t>
                    </m:r>
                  </m:sub>
                </m:sSub>
                <m:r>
                  <w:rPr>
                    <w:rFonts w:ascii="Cambria Math" w:hAnsi="Cambria Math" w:cs="Times New Roman"/>
                    <w:sz w:val="22"/>
                  </w:rPr>
                  <m:t>= I</m:t>
                </m:r>
                <m:sSub>
                  <m:sSubPr>
                    <m:ctrlPr>
                      <w:rPr>
                        <w:rFonts w:ascii="Cambria Math" w:hAnsi="Cambria Math" w:cs="Times New Roman"/>
                        <w:i/>
                        <w:sz w:val="22"/>
                      </w:rPr>
                    </m:ctrlPr>
                  </m:sSubPr>
                  <m:e>
                    <m:d>
                      <m:dPr>
                        <m:begChr m:val="["/>
                        <m:endChr m:val="]"/>
                        <m:ctrlPr>
                          <w:rPr>
                            <w:rFonts w:ascii="Cambria Math" w:hAnsi="Cambria Math" w:cs="Times New Roman"/>
                            <w:i/>
                            <w:sz w:val="22"/>
                          </w:rPr>
                        </m:ctrlPr>
                      </m:dPr>
                      <m:e>
                        <m:r>
                          <w:rPr>
                            <w:rFonts w:ascii="Cambria Math" w:hAnsi="Cambria Math" w:cs="Times New Roman"/>
                            <w:sz w:val="22"/>
                          </w:rPr>
                          <m:t>i</m:t>
                        </m:r>
                      </m:e>
                    </m:d>
                  </m:e>
                  <m:sub>
                    <m:r>
                      <w:rPr>
                        <w:rFonts w:ascii="Cambria Math" w:hAnsi="Cambria Math" w:cs="Times New Roman"/>
                        <w:sz w:val="22"/>
                      </w:rPr>
                      <m:t>distance</m:t>
                    </m:r>
                  </m:sub>
                </m:sSub>
                <m:r>
                  <w:rPr>
                    <w:rFonts w:ascii="Cambria Math" w:hAnsi="Cambria Math" w:cs="Times New Roman"/>
                    <w:sz w:val="22"/>
                  </w:rPr>
                  <m:t>+(I</m:t>
                </m:r>
                <m:d>
                  <m:dPr>
                    <m:begChr m:val="["/>
                    <m:endChr m:val="]"/>
                    <m:ctrlPr>
                      <w:rPr>
                        <w:rFonts w:ascii="Cambria Math" w:hAnsi="Cambria Math" w:cs="Times New Roman"/>
                        <w:i/>
                        <w:sz w:val="22"/>
                      </w:rPr>
                    </m:ctrlPr>
                  </m:dPr>
                  <m:e>
                    <m:r>
                      <w:rPr>
                        <w:rFonts w:ascii="Cambria Math" w:hAnsi="Cambria Math" w:cs="Times New Roman"/>
                        <w:sz w:val="22"/>
                      </w:rPr>
                      <m:t>i+1</m:t>
                    </m:r>
                  </m:e>
                </m:d>
                <m:r>
                  <w:rPr>
                    <w:rFonts w:ascii="Cambria Math" w:hAnsi="Cambria Math" w:cs="Times New Roman"/>
                    <w:sz w:val="22"/>
                  </w:rPr>
                  <m:t>.m- I</m:t>
                </m:r>
                <m:d>
                  <m:dPr>
                    <m:begChr m:val="["/>
                    <m:endChr m:val="]"/>
                    <m:ctrlPr>
                      <w:rPr>
                        <w:rFonts w:ascii="Cambria Math" w:hAnsi="Cambria Math" w:cs="Times New Roman"/>
                        <w:i/>
                        <w:sz w:val="22"/>
                      </w:rPr>
                    </m:ctrlPr>
                  </m:dPr>
                  <m:e>
                    <m:r>
                      <w:rPr>
                        <w:rFonts w:ascii="Cambria Math" w:hAnsi="Cambria Math" w:cs="Times New Roman"/>
                        <w:sz w:val="22"/>
                      </w:rPr>
                      <m:t>i-1</m:t>
                    </m:r>
                  </m:e>
                </m:d>
                <m:r>
                  <w:rPr>
                    <w:rFonts w:ascii="Cambria Math" w:hAnsi="Cambria Math" w:cs="Times New Roman"/>
                    <w:sz w:val="22"/>
                  </w:rPr>
                  <m:t>.m)/(</m:t>
                </m:r>
                <m:sSubSup>
                  <m:sSubSupPr>
                    <m:ctrlPr>
                      <w:rPr>
                        <w:rFonts w:ascii="Cambria Math" w:hAnsi="Cambria Math" w:cs="Times New Roman"/>
                        <w:i/>
                        <w:sz w:val="22"/>
                      </w:rPr>
                    </m:ctrlPr>
                  </m:sSubSupPr>
                  <m:e>
                    <m:r>
                      <w:rPr>
                        <w:rFonts w:ascii="Cambria Math" w:hAnsi="Cambria Math" w:cs="Times New Roman"/>
                        <w:sz w:val="22"/>
                      </w:rPr>
                      <m:t>f</m:t>
                    </m:r>
                  </m:e>
                  <m:sub>
                    <m:r>
                      <w:rPr>
                        <w:rFonts w:ascii="Cambria Math" w:hAnsi="Cambria Math" w:cs="Times New Roman"/>
                        <w:sz w:val="22"/>
                      </w:rPr>
                      <m:t>m</m:t>
                    </m:r>
                  </m:sub>
                  <m:sup>
                    <m:r>
                      <w:rPr>
                        <w:rFonts w:ascii="Cambria Math" w:hAnsi="Cambria Math" w:cs="Times New Roman"/>
                        <w:sz w:val="22"/>
                      </w:rPr>
                      <m:t>max</m:t>
                    </m:r>
                  </m:sup>
                </m:sSubSup>
                <m:r>
                  <w:rPr>
                    <w:rFonts w:ascii="Cambria Math" w:hAnsi="Cambria Math" w:cs="Times New Roman"/>
                    <w:sz w:val="22"/>
                  </w:rPr>
                  <m:t>-</m:t>
                </m:r>
                <m:sSubSup>
                  <m:sSubSupPr>
                    <m:ctrlPr>
                      <w:rPr>
                        <w:rFonts w:ascii="Cambria Math" w:hAnsi="Cambria Math" w:cs="Times New Roman"/>
                        <w:i/>
                        <w:sz w:val="22"/>
                      </w:rPr>
                    </m:ctrlPr>
                  </m:sSubSupPr>
                  <m:e>
                    <m:r>
                      <w:rPr>
                        <w:rFonts w:ascii="Cambria Math" w:hAnsi="Cambria Math" w:cs="Times New Roman"/>
                        <w:sz w:val="22"/>
                      </w:rPr>
                      <m:t>f</m:t>
                    </m:r>
                  </m:e>
                  <m:sub>
                    <m:r>
                      <w:rPr>
                        <w:rFonts w:ascii="Cambria Math" w:hAnsi="Cambria Math" w:cs="Times New Roman"/>
                        <w:sz w:val="22"/>
                      </w:rPr>
                      <m:t>m</m:t>
                    </m:r>
                  </m:sub>
                  <m:sup>
                    <m:r>
                      <w:rPr>
                        <w:rFonts w:ascii="Cambria Math" w:hAnsi="Cambria Math" w:cs="Times New Roman"/>
                        <w:sz w:val="22"/>
                      </w:rPr>
                      <m:t>min</m:t>
                    </m:r>
                  </m:sup>
                </m:sSubSup>
                <m:r>
                  <w:rPr>
                    <w:rFonts w:ascii="Cambria Math" w:hAnsi="Cambria Math" w:cs="Times New Roman"/>
                    <w:sz w:val="22"/>
                  </w:rPr>
                  <m:t>)</m:t>
                </m:r>
              </m:oMath>
            </m:oMathPara>
          </w:p>
        </w:tc>
      </w:tr>
    </w:tbl>
    <w:p w14:paraId="3741F7F8" w14:textId="77777777" w:rsidR="00D267C6" w:rsidRPr="00D267C6" w:rsidRDefault="00D267C6" w:rsidP="00D267C6"/>
    <w:p w14:paraId="455A3089" w14:textId="6B0EBEF4" w:rsidR="007369DC" w:rsidRDefault="007369DC" w:rsidP="00650313">
      <w:pPr>
        <w:pStyle w:val="SCI"/>
        <w:numPr>
          <w:ilvl w:val="2"/>
          <w:numId w:val="25"/>
        </w:numPr>
      </w:pPr>
      <w:r w:rsidRPr="007369DC">
        <w:t>Generational Change Through Elitism</w:t>
      </w:r>
    </w:p>
    <w:p w14:paraId="03C39215" w14:textId="77777777" w:rsidR="000B6244" w:rsidRPr="000B6244" w:rsidRDefault="000B6244" w:rsidP="000B6244">
      <w:pPr>
        <w:pStyle w:val="SCI0"/>
      </w:pPr>
      <w:r w:rsidRPr="000B6244">
        <w:t>Elitism is an excellent method for finding optimal solutions or solutions close to optimal in evolutionary algorithms. NSGA-II uses a straightforward yet powerful elitism strategy as follows:</w:t>
      </w:r>
    </w:p>
    <w:p w14:paraId="1413D409" w14:textId="77777777" w:rsidR="00E11280" w:rsidRDefault="000B6244" w:rsidP="000B6244">
      <w:pPr>
        <w:pStyle w:val="SCI0"/>
        <w:numPr>
          <w:ilvl w:val="0"/>
          <w:numId w:val="33"/>
        </w:numPr>
      </w:pPr>
      <w:r w:rsidRPr="000B6244">
        <w:t xml:space="preserve">Combine the current population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 xml:space="preserve"> </m:t>
        </m:r>
      </m:oMath>
      <w:r w:rsidRPr="000B6244">
        <w:t xml:space="preserve"> of size </w:t>
      </w:r>
      <m:oMath>
        <m:r>
          <w:rPr>
            <w:rFonts w:ascii="Cambria Math" w:hAnsi="Cambria Math"/>
          </w:rPr>
          <m:t>N</m:t>
        </m:r>
      </m:oMath>
      <w:r w:rsidRPr="000B6244">
        <w:t xml:space="preserve"> with the offspring population </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Pr="000B6244">
        <w:t xml:space="preserve"> of size </w:t>
      </w:r>
      <m:oMath>
        <m:r>
          <w:rPr>
            <w:rFonts w:ascii="Cambria Math" w:hAnsi="Cambria Math"/>
          </w:rPr>
          <m:t>N</m:t>
        </m:r>
      </m:oMath>
      <w:r w:rsidRPr="000B6244">
        <w:t xml:space="preserve"> generated through selection, crossover, and mutation operations to create a combined population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0B6244">
        <w:t xml:space="preserve"> of size </w:t>
      </w:r>
      <m:oMath>
        <m:r>
          <w:rPr>
            <w:rFonts w:ascii="Cambria Math" w:hAnsi="Cambria Math"/>
          </w:rPr>
          <m:t>2N</m:t>
        </m:r>
      </m:oMath>
      <w:r w:rsidRPr="000B6244">
        <w:t>.</w:t>
      </w:r>
    </w:p>
    <w:p w14:paraId="00C7EA74" w14:textId="0D72BF95" w:rsidR="000B6244" w:rsidRPr="000B6244" w:rsidRDefault="00823BF7" w:rsidP="00E11280">
      <w:pPr>
        <w:jc w:val="center"/>
      </w:pPr>
      <m:oMath>
        <m:sSub>
          <m:sSubPr>
            <m:ctrlPr>
              <w:rPr>
                <w:rFonts w:ascii="Cambria Math" w:hAnsi="Cambria Math"/>
              </w:rPr>
            </m:ctrlPr>
          </m:sSubPr>
          <m:e>
            <m:r>
              <w:rPr>
                <w:rFonts w:ascii="Cambria Math" w:hAnsi="Cambria Math"/>
              </w:rPr>
              <m:t>R</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 xml:space="preserve"> </m:t>
        </m:r>
        <m:r>
          <m:rPr>
            <m:sty m:val="p"/>
          </m:rPr>
          <w:rPr>
            <w:rFonts w:ascii="Cambria Math" w:eastAsia="맑은 고딕" w:hAnsi="Cambria Math" w:cs="맑은 고딕"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t</m:t>
            </m:r>
          </m:sub>
        </m:sSub>
      </m:oMath>
      <w:r w:rsidR="00E11280">
        <w:tab/>
      </w:r>
      <w:r w:rsidR="00E11280">
        <w:tab/>
        <w:t>(11)</w:t>
      </w:r>
    </w:p>
    <w:p w14:paraId="107A07CF" w14:textId="61731FCA" w:rsidR="000B6244" w:rsidRPr="000B6244" w:rsidRDefault="000B6244" w:rsidP="000B6244">
      <w:pPr>
        <w:pStyle w:val="SCI0"/>
        <w:numPr>
          <w:ilvl w:val="0"/>
          <w:numId w:val="33"/>
        </w:numPr>
      </w:pPr>
      <w:r w:rsidRPr="000B6244">
        <w:t xml:space="preserve">Apply fast non-dominated sorting to the combined population </w:t>
      </w:r>
      <m:oMath>
        <m:sSub>
          <m:sSubPr>
            <m:ctrlPr>
              <w:rPr>
                <w:rFonts w:ascii="Cambria Math" w:hAnsi="Cambria Math"/>
                <w:i/>
              </w:rPr>
            </m:ctrlPr>
          </m:sSubPr>
          <m:e>
            <m:r>
              <w:rPr>
                <w:rFonts w:ascii="Cambria Math" w:hAnsi="Cambria Math"/>
              </w:rPr>
              <m:t>R</m:t>
            </m:r>
          </m:e>
          <m:sub>
            <m:r>
              <w:rPr>
                <w:rFonts w:ascii="Cambria Math" w:hAnsi="Cambria Math"/>
              </w:rPr>
              <m:t>t</m:t>
            </m:r>
          </m:sub>
        </m:sSub>
      </m:oMath>
      <w:r w:rsidRPr="000B6244">
        <w:t xml:space="preserve"> and create fronts </w:t>
      </w:r>
      <m:oMath>
        <m:sSub>
          <m:sSubPr>
            <m:ctrlPr>
              <w:rPr>
                <w:rFonts w:ascii="Cambria Math" w:hAnsi="Cambria Math" w:cs="Times New Roman"/>
                <w:bCs/>
                <w:i/>
              </w:rPr>
            </m:ctrlPr>
          </m:sSubPr>
          <m:e>
            <m:r>
              <w:rPr>
                <w:rFonts w:ascii="Cambria Math" w:eastAsia="맑은 고딕" w:hAnsi="Cambria Math" w:cs="Times New Roman"/>
                <w:kern w:val="0"/>
              </w:rPr>
              <m:t>F</m:t>
            </m:r>
          </m:e>
          <m:sub>
            <m:r>
              <w:rPr>
                <w:rFonts w:ascii="Cambria Math" w:eastAsia="맑은 고딕" w:hAnsi="Cambria Math" w:cs="Times New Roman"/>
                <w:kern w:val="0"/>
              </w:rPr>
              <m:t>1</m:t>
            </m:r>
          </m:sub>
        </m:sSub>
        <m:r>
          <w:rPr>
            <w:rFonts w:ascii="Cambria Math" w:eastAsia="맑은 고딕" w:hAnsi="Cambria Math" w:cs="Times New Roman"/>
            <w:kern w:val="0"/>
          </w:rPr>
          <m:t xml:space="preserve">, </m:t>
        </m:r>
        <m:sSub>
          <m:sSubPr>
            <m:ctrlPr>
              <w:rPr>
                <w:rFonts w:ascii="Cambria Math" w:hAnsi="Cambria Math" w:cs="Times New Roman"/>
                <w:bCs/>
                <w:i/>
              </w:rPr>
            </m:ctrlPr>
          </m:sSubPr>
          <m:e>
            <m:r>
              <w:rPr>
                <w:rFonts w:ascii="Cambria Math" w:eastAsia="맑은 고딕" w:hAnsi="Cambria Math" w:cs="Times New Roman"/>
                <w:kern w:val="0"/>
              </w:rPr>
              <m:t>F</m:t>
            </m:r>
          </m:e>
          <m:sub>
            <m:r>
              <w:rPr>
                <w:rFonts w:ascii="Cambria Math" w:eastAsia="맑은 고딕" w:hAnsi="Cambria Math" w:cs="Times New Roman"/>
                <w:kern w:val="0"/>
              </w:rPr>
              <m:t>2</m:t>
            </m:r>
          </m:sub>
        </m:sSub>
        <m:r>
          <w:rPr>
            <w:rFonts w:ascii="Cambria Math" w:eastAsia="맑은 고딕" w:hAnsi="Cambria Math" w:cs="Times New Roman"/>
            <w:kern w:val="0"/>
          </w:rPr>
          <m:t xml:space="preserve">, </m:t>
        </m:r>
        <m:sSub>
          <m:sSubPr>
            <m:ctrlPr>
              <w:rPr>
                <w:rFonts w:ascii="Cambria Math" w:hAnsi="Cambria Math" w:cs="Times New Roman"/>
                <w:bCs/>
                <w:i/>
              </w:rPr>
            </m:ctrlPr>
          </m:sSubPr>
          <m:e>
            <m:r>
              <w:rPr>
                <w:rFonts w:ascii="Cambria Math" w:eastAsia="맑은 고딕" w:hAnsi="Cambria Math" w:cs="Times New Roman"/>
                <w:kern w:val="0"/>
              </w:rPr>
              <m:t>F</m:t>
            </m:r>
          </m:e>
          <m:sub>
            <m:r>
              <w:rPr>
                <w:rFonts w:ascii="Cambria Math" w:eastAsia="맑은 고딕" w:hAnsi="Cambria Math" w:cs="Times New Roman"/>
                <w:kern w:val="0"/>
              </w:rPr>
              <m:t>3</m:t>
            </m:r>
          </m:sub>
        </m:sSub>
        <m:r>
          <w:rPr>
            <w:rFonts w:ascii="Cambria Math" w:eastAsia="맑은 고딕" w:hAnsi="Cambria Math" w:cs="Times New Roman"/>
            <w:kern w:val="0"/>
          </w:rPr>
          <m:t>, …</m:t>
        </m:r>
      </m:oMath>
      <w:r w:rsidRPr="000B6244">
        <w:t xml:space="preserve"> in order.</w:t>
      </w:r>
    </w:p>
    <w:p w14:paraId="348A555C" w14:textId="46DEDCB1" w:rsidR="000B6244" w:rsidRPr="000B6244" w:rsidRDefault="000B6244" w:rsidP="000B6244">
      <w:pPr>
        <w:pStyle w:val="SCI0"/>
        <w:numPr>
          <w:ilvl w:val="0"/>
          <w:numId w:val="33"/>
        </w:numPr>
      </w:pPr>
      <w:r w:rsidRPr="000B6244">
        <w:lastRenderedPageBreak/>
        <w:t xml:space="preserve">Construct the new population </w:t>
      </w:r>
      <m:oMath>
        <m:sSub>
          <m:sSubPr>
            <m:ctrlPr>
              <w:rPr>
                <w:rFonts w:ascii="Cambria Math" w:hAnsi="Cambria Math"/>
                <w:i/>
              </w:rPr>
            </m:ctrlPr>
          </m:sSubPr>
          <m:e>
            <m:r>
              <w:rPr>
                <w:rFonts w:ascii="Cambria Math" w:hAnsi="Cambria Math"/>
              </w:rPr>
              <m:t>P</m:t>
            </m:r>
          </m:e>
          <m:sub>
            <m:r>
              <w:rPr>
                <w:rFonts w:ascii="Cambria Math" w:hAnsi="Cambria Math"/>
              </w:rPr>
              <m:t>t+1</m:t>
            </m:r>
          </m:sub>
        </m:sSub>
      </m:oMath>
      <w:r w:rsidRPr="000B6244">
        <w:t xml:space="preserve"> of size </w:t>
      </w:r>
      <m:oMath>
        <m:r>
          <w:rPr>
            <w:rFonts w:ascii="Cambria Math" w:hAnsi="Cambria Math"/>
          </w:rPr>
          <m:t>N</m:t>
        </m:r>
      </m:oMath>
      <w:r w:rsidRPr="000B6244">
        <w:t xml:space="preserve"> by sequentially including solutions from the best fronts </w:t>
      </w:r>
      <m:oMath>
        <m:sSub>
          <m:sSubPr>
            <m:ctrlPr>
              <w:rPr>
                <w:rFonts w:ascii="Cambria Math" w:hAnsi="Cambria Math" w:cs="Times New Roman"/>
                <w:bCs/>
                <w:i/>
              </w:rPr>
            </m:ctrlPr>
          </m:sSubPr>
          <m:e>
            <m:r>
              <w:rPr>
                <w:rFonts w:ascii="Cambria Math" w:eastAsia="맑은 고딕" w:hAnsi="Cambria Math" w:cs="Times New Roman"/>
                <w:kern w:val="0"/>
              </w:rPr>
              <m:t>F</m:t>
            </m:r>
          </m:e>
          <m:sub>
            <m:r>
              <w:rPr>
                <w:rFonts w:ascii="Cambria Math" w:eastAsia="맑은 고딕" w:hAnsi="Cambria Math" w:cs="Times New Roman"/>
                <w:kern w:val="0"/>
              </w:rPr>
              <m:t>1</m:t>
            </m:r>
          </m:sub>
        </m:sSub>
        <m:r>
          <w:rPr>
            <w:rFonts w:ascii="Cambria Math" w:eastAsia="맑은 고딕" w:hAnsi="Cambria Math" w:cs="Times New Roman"/>
            <w:kern w:val="0"/>
          </w:rPr>
          <m:t xml:space="preserve">, </m:t>
        </m:r>
        <m:sSub>
          <m:sSubPr>
            <m:ctrlPr>
              <w:rPr>
                <w:rFonts w:ascii="Cambria Math" w:hAnsi="Cambria Math" w:cs="Times New Roman"/>
                <w:bCs/>
                <w:i/>
              </w:rPr>
            </m:ctrlPr>
          </m:sSubPr>
          <m:e>
            <m:r>
              <w:rPr>
                <w:rFonts w:ascii="Cambria Math" w:eastAsia="맑은 고딕" w:hAnsi="Cambria Math" w:cs="Times New Roman"/>
                <w:kern w:val="0"/>
              </w:rPr>
              <m:t>F</m:t>
            </m:r>
          </m:e>
          <m:sub>
            <m:r>
              <w:rPr>
                <w:rFonts w:ascii="Cambria Math" w:eastAsia="맑은 고딕" w:hAnsi="Cambria Math" w:cs="Times New Roman"/>
                <w:kern w:val="0"/>
              </w:rPr>
              <m:t>2</m:t>
            </m:r>
          </m:sub>
        </m:sSub>
        <m:r>
          <w:rPr>
            <w:rFonts w:ascii="Cambria Math" w:eastAsia="맑은 고딕" w:hAnsi="Cambria Math" w:cs="Times New Roman"/>
            <w:kern w:val="0"/>
          </w:rPr>
          <m:t xml:space="preserve">, </m:t>
        </m:r>
        <m:sSub>
          <m:sSubPr>
            <m:ctrlPr>
              <w:rPr>
                <w:rFonts w:ascii="Cambria Math" w:hAnsi="Cambria Math" w:cs="Times New Roman"/>
                <w:bCs/>
                <w:i/>
              </w:rPr>
            </m:ctrlPr>
          </m:sSubPr>
          <m:e>
            <m:r>
              <w:rPr>
                <w:rFonts w:ascii="Cambria Math" w:eastAsia="맑은 고딕" w:hAnsi="Cambria Math" w:cs="Times New Roman"/>
                <w:kern w:val="0"/>
              </w:rPr>
              <m:t>F</m:t>
            </m:r>
          </m:e>
          <m:sub>
            <m:r>
              <w:rPr>
                <w:rFonts w:ascii="Cambria Math" w:eastAsia="맑은 고딕" w:hAnsi="Cambria Math" w:cs="Times New Roman"/>
                <w:kern w:val="0"/>
              </w:rPr>
              <m:t>3</m:t>
            </m:r>
          </m:sub>
        </m:sSub>
        <m:r>
          <w:rPr>
            <w:rFonts w:ascii="Cambria Math" w:eastAsia="맑은 고딕" w:hAnsi="Cambria Math" w:cs="Times New Roman"/>
            <w:kern w:val="0"/>
          </w:rPr>
          <m:t>, …</m:t>
        </m:r>
      </m:oMath>
      <w:r w:rsidRPr="000B6244">
        <w:t xml:space="preserve"> until the population size is filled.</w:t>
      </w:r>
    </w:p>
    <w:p w14:paraId="39F98280" w14:textId="7CD74394" w:rsidR="000B6244" w:rsidRPr="000B6244" w:rsidRDefault="000B6244" w:rsidP="000B6244">
      <w:pPr>
        <w:pStyle w:val="SCI0"/>
        <w:numPr>
          <w:ilvl w:val="0"/>
          <w:numId w:val="33"/>
        </w:numPr>
      </w:pPr>
      <w:r w:rsidRPr="000B6244">
        <w:t xml:space="preserve">If including all solutions from a particular front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Pr="000B6244">
        <w:t xml:space="preserve"> would exceed the population size </w:t>
      </w:r>
      <m:oMath>
        <m:r>
          <w:rPr>
            <w:rFonts w:ascii="Cambria Math" w:hAnsi="Cambria Math"/>
          </w:rPr>
          <m:t>N</m:t>
        </m:r>
      </m:oMath>
      <w:r w:rsidRPr="000B6244">
        <w:t xml:space="preserve">, only a portion of the solutions from front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Pr="000B6244">
        <w:t xml:space="preserve"> should be included. The solutions within front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sidRPr="000B6244">
        <w:t xml:space="preserve"> are selected based on the crowded comparison </w:t>
      </w:r>
      <w:r w:rsidRPr="00EE21B6">
        <w:t>operator (</w:t>
      </w:r>
      <m:oMath>
        <m:sSub>
          <m:sSubPr>
            <m:ctrlPr>
              <w:rPr>
                <w:rFonts w:ascii="Cambria Math" w:hAnsi="Cambria Math"/>
                <w:i/>
                <w:iCs/>
              </w:rPr>
            </m:ctrlPr>
          </m:sSubPr>
          <m:e>
            <m:r>
              <w:rPr>
                <w:rFonts w:ascii="Cambria Math" w:hAnsi="Cambria Math"/>
              </w:rPr>
              <m:t>&lt;</m:t>
            </m:r>
          </m:e>
          <m:sub>
            <m:r>
              <w:rPr>
                <w:rFonts w:ascii="Cambria Math" w:hAnsi="Cambria Math"/>
              </w:rPr>
              <m:t>n</m:t>
            </m:r>
          </m:sub>
        </m:sSub>
      </m:oMath>
      <w:r w:rsidRPr="00EE21B6">
        <w:t xml:space="preserve">), prioritizing solutions with larger crowding distances. This ensures that solutions closer to the optimal </w:t>
      </w:r>
      <m:oMath>
        <m:sSub>
          <m:sSubPr>
            <m:ctrlPr>
              <w:rPr>
                <w:rFonts w:ascii="Cambria Math" w:hAnsi="Cambria Math"/>
                <w:i/>
                <w:iCs/>
              </w:rPr>
            </m:ctrlPr>
          </m:sSubPr>
          <m:e>
            <m:r>
              <w:rPr>
                <w:rFonts w:ascii="Cambria Math" w:hAnsi="Cambria Math"/>
              </w:rPr>
              <m:t>P</m:t>
            </m:r>
          </m:e>
          <m:sub>
            <m:r>
              <w:rPr>
                <w:rFonts w:ascii="Cambria Math" w:hAnsi="Cambria Math"/>
              </w:rPr>
              <m:t>t+1</m:t>
            </m:r>
          </m:sub>
        </m:sSub>
      </m:oMath>
      <w:r w:rsidRPr="00EE21B6">
        <w:t xml:space="preserve"> are preserved.</w:t>
      </w:r>
    </w:p>
    <w:p w14:paraId="3410430D" w14:textId="7E24DC6E" w:rsidR="000B6244" w:rsidRPr="000B6244" w:rsidRDefault="000B6244" w:rsidP="000B6244">
      <w:pPr>
        <w:pStyle w:val="SCI0"/>
      </w:pPr>
      <w:r w:rsidRPr="000B6244">
        <w:t xml:space="preserve">This approach ensures that the current generation and all offspring compete fairly, with only the most superior </w:t>
      </w:r>
      <m:oMath>
        <m:r>
          <w:rPr>
            <w:rFonts w:ascii="Cambria Math" w:hAnsi="Cambria Math"/>
          </w:rPr>
          <m:t>N</m:t>
        </m:r>
      </m:oMath>
      <w:r w:rsidRPr="000B6244">
        <w:t xml:space="preserve"> solutions being selected for the next generation, thereby significantly improving the convergence and diversity characteristics of the algorithm.</w:t>
      </w:r>
    </w:p>
    <w:tbl>
      <w:tblPr>
        <w:tblStyle w:val="ab"/>
        <w:tblW w:w="0" w:type="auto"/>
        <w:tblInd w:w="0" w:type="dxa"/>
        <w:tblBorders>
          <w:left w:val="none" w:sz="0" w:space="0" w:color="auto"/>
          <w:right w:val="none" w:sz="0" w:space="0" w:color="auto"/>
        </w:tblBorders>
        <w:tblLook w:val="04A0" w:firstRow="1" w:lastRow="0" w:firstColumn="1" w:lastColumn="0" w:noHBand="0" w:noVBand="1"/>
      </w:tblPr>
      <w:tblGrid>
        <w:gridCol w:w="9016"/>
      </w:tblGrid>
      <w:tr w:rsidR="00F4261B" w14:paraId="75CFBDE1" w14:textId="77777777" w:rsidTr="00F4261B">
        <w:tc>
          <w:tcPr>
            <w:tcW w:w="9016" w:type="dxa"/>
            <w:tcBorders>
              <w:top w:val="single" w:sz="4" w:space="0" w:color="auto"/>
              <w:left w:val="nil"/>
              <w:bottom w:val="single" w:sz="4" w:space="0" w:color="auto"/>
              <w:right w:val="nil"/>
            </w:tcBorders>
            <w:hideMark/>
          </w:tcPr>
          <w:p w14:paraId="23CFCBF2" w14:textId="77777777" w:rsidR="00F4261B" w:rsidRDefault="00F4261B">
            <w:pPr>
              <w:wordWrap/>
              <w:spacing w:line="360" w:lineRule="auto"/>
              <w:rPr>
                <w:rFonts w:ascii="Times New Roman" w:hAnsi="Times New Roman" w:cs="Times New Roman"/>
                <w:sz w:val="22"/>
              </w:rPr>
            </w:pPr>
            <w:r>
              <w:rPr>
                <w:rFonts w:ascii="Times New Roman" w:hAnsi="Times New Roman" w:cs="Times New Roman"/>
                <w:b/>
                <w:sz w:val="22"/>
              </w:rPr>
              <w:t>Algorithm 3</w:t>
            </w:r>
            <w:r>
              <w:rPr>
                <w:rFonts w:ascii="Times New Roman" w:hAnsi="Times New Roman" w:cs="Times New Roman"/>
                <w:sz w:val="22"/>
              </w:rPr>
              <w:t xml:space="preserve">: Generational Change Through Elitism </w:t>
            </w:r>
            <w:r>
              <w:rPr>
                <w:rFonts w:ascii="Times New Roman" w:hAnsi="Times New Roman" w:cs="Times New Roman"/>
                <w:color w:val="5B9BD5" w:themeColor="accent5"/>
                <w:sz w:val="22"/>
              </w:rPr>
              <w:t>(Deb et al., 2002)</w:t>
            </w:r>
          </w:p>
        </w:tc>
      </w:tr>
      <w:tr w:rsidR="00F4261B" w14:paraId="0B33358B" w14:textId="77777777" w:rsidTr="00F4261B">
        <w:tc>
          <w:tcPr>
            <w:tcW w:w="9016" w:type="dxa"/>
            <w:tcBorders>
              <w:top w:val="single" w:sz="4" w:space="0" w:color="auto"/>
              <w:left w:val="nil"/>
              <w:bottom w:val="single" w:sz="4" w:space="0" w:color="auto"/>
              <w:right w:val="nil"/>
            </w:tcBorders>
          </w:tcPr>
          <w:p w14:paraId="3DB45F11" w14:textId="77777777" w:rsidR="00F4261B" w:rsidRDefault="00823BF7">
            <w:pPr>
              <w:wordWrap/>
              <w:rPr>
                <w:rFonts w:ascii="Times New Roman" w:hAnsi="Times New Roman" w:cs="Times New Roman"/>
                <w:sz w:val="22"/>
              </w:rPr>
            </w:pPr>
            <m:oMath>
              <m:sSub>
                <m:sSubPr>
                  <m:ctrlPr>
                    <w:rPr>
                      <w:rFonts w:ascii="Cambria Math" w:hAnsi="Cambria Math" w:cs="Times New Roman"/>
                      <w:i/>
                      <w:sz w:val="22"/>
                    </w:rPr>
                  </m:ctrlPr>
                </m:sSubPr>
                <m:e>
                  <m:r>
                    <w:rPr>
                      <w:rFonts w:ascii="Cambria Math" w:hAnsi="Cambria Math" w:cs="Times New Roman"/>
                      <w:sz w:val="22"/>
                    </w:rPr>
                    <m:t>R</m:t>
                  </m:r>
                </m:e>
                <m:sub>
                  <m:r>
                    <w:rPr>
                      <w:rFonts w:ascii="Cambria Math" w:hAnsi="Cambria Math" w:cs="Times New Roman"/>
                      <w:sz w:val="22"/>
                    </w:rPr>
                    <m:t>t</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t</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Q</m:t>
                  </m:r>
                </m:e>
                <m:sub>
                  <m:r>
                    <w:rPr>
                      <w:rFonts w:ascii="Cambria Math" w:hAnsi="Cambria Math" w:cs="Times New Roman"/>
                      <w:sz w:val="22"/>
                    </w:rPr>
                    <m:t>t</m:t>
                  </m:r>
                </m:sub>
              </m:sSub>
            </m:oMath>
            <w:r w:rsidR="00F4261B">
              <w:rPr>
                <w:rFonts w:ascii="Times New Roman" w:hAnsi="Times New Roman" w:cs="Times New Roman"/>
                <w:sz w:val="22"/>
              </w:rPr>
              <w:t xml:space="preserve">                          combine parent and offspring population</w:t>
            </w:r>
          </w:p>
          <w:p w14:paraId="4BAFF29B" w14:textId="77777777" w:rsidR="00F4261B" w:rsidRDefault="00F4261B">
            <w:pPr>
              <w:wordWrap/>
              <w:rPr>
                <w:rFonts w:ascii="Times New Roman" w:hAnsi="Times New Roman" w:cs="Times New Roman"/>
                <w:sz w:val="22"/>
              </w:rPr>
            </w:pPr>
            <m:oMath>
              <m:r>
                <m:rPr>
                  <m:scr m:val="script"/>
                </m:rPr>
                <w:rPr>
                  <w:rFonts w:ascii="Cambria Math" w:hAnsi="Cambria Math" w:cs="Times New Roman"/>
                  <w:sz w:val="22"/>
                </w:rPr>
                <m:t>F=</m:t>
              </m:r>
            </m:oMath>
            <w:r>
              <w:rPr>
                <w:rFonts w:ascii="Times New Roman" w:hAnsi="Times New Roman" w:cs="Times New Roman"/>
                <w:sz w:val="22"/>
              </w:rPr>
              <w:t xml:space="preserve"> fast-non-dominated-sort(</w:t>
            </w:r>
            <m:oMath>
              <m:sSub>
                <m:sSubPr>
                  <m:ctrlPr>
                    <w:rPr>
                      <w:rFonts w:ascii="Cambria Math" w:hAnsi="Cambria Math" w:cs="Times New Roman"/>
                      <w:i/>
                      <w:sz w:val="22"/>
                    </w:rPr>
                  </m:ctrlPr>
                </m:sSubPr>
                <m:e>
                  <m:r>
                    <w:rPr>
                      <w:rFonts w:ascii="Cambria Math" w:hAnsi="Cambria Math" w:cs="Times New Roman"/>
                      <w:sz w:val="22"/>
                    </w:rPr>
                    <m:t>R</m:t>
                  </m:r>
                </m:e>
                <m:sub>
                  <m:r>
                    <w:rPr>
                      <w:rFonts w:ascii="Cambria Math" w:hAnsi="Cambria Math" w:cs="Times New Roman"/>
                      <w:sz w:val="22"/>
                    </w:rPr>
                    <m:t>t</m:t>
                  </m:r>
                </m:sub>
              </m:sSub>
            </m:oMath>
            <w:r>
              <w:rPr>
                <w:rFonts w:ascii="Times New Roman" w:hAnsi="Times New Roman" w:cs="Times New Roman"/>
                <w:sz w:val="22"/>
              </w:rPr>
              <w:t xml:space="preserve">)          </w:t>
            </w:r>
            <m:oMath>
              <m:r>
                <m:rPr>
                  <m:scr m:val="script"/>
                </m:rPr>
                <w:rPr>
                  <w:rFonts w:ascii="Cambria Math" w:hAnsi="Cambria Math" w:cs="Times New Roman"/>
                  <w:sz w:val="22"/>
                </w:rPr>
                <m:t>F=</m:t>
              </m:r>
              <m:d>
                <m:dPr>
                  <m:ctrlPr>
                    <w:rPr>
                      <w:rFonts w:ascii="Cambria Math" w:hAnsi="Cambria Math" w:cs="Times New Roman"/>
                      <w:i/>
                      <w:sz w:val="22"/>
                    </w:rPr>
                  </m:ctrlPr>
                </m:dPr>
                <m:e>
                  <m:sSub>
                    <m:sSubPr>
                      <m:ctrlPr>
                        <w:rPr>
                          <w:rFonts w:ascii="Cambria Math" w:hAnsi="Cambria Math" w:cs="Times New Roman"/>
                          <w:i/>
                          <w:sz w:val="22"/>
                        </w:rPr>
                      </m:ctrlPr>
                    </m:sSubPr>
                    <m:e>
                      <m:r>
                        <m:rPr>
                          <m:scr m:val="script"/>
                        </m:rPr>
                        <w:rPr>
                          <w:rFonts w:ascii="Cambria Math" w:hAnsi="Cambria Math" w:cs="Times New Roman"/>
                          <w:sz w:val="22"/>
                        </w:rPr>
                        <m:t>F</m:t>
                      </m:r>
                    </m:e>
                    <m:sub>
                      <m:r>
                        <w:rPr>
                          <w:rFonts w:ascii="Cambria Math" w:hAnsi="Cambria Math" w:cs="Times New Roman"/>
                          <w:sz w:val="22"/>
                        </w:rPr>
                        <m:t>1</m:t>
                      </m:r>
                    </m:sub>
                  </m:sSub>
                  <m:r>
                    <w:rPr>
                      <w:rFonts w:ascii="Cambria Math" w:hAnsi="Cambria Math" w:cs="Times New Roman"/>
                      <w:sz w:val="22"/>
                    </w:rPr>
                    <m:t xml:space="preserve">, </m:t>
                  </m:r>
                  <m:sSub>
                    <m:sSubPr>
                      <m:ctrlPr>
                        <w:rPr>
                          <w:rFonts w:ascii="Cambria Math" w:hAnsi="Cambria Math" w:cs="Times New Roman"/>
                          <w:i/>
                          <w:sz w:val="22"/>
                        </w:rPr>
                      </m:ctrlPr>
                    </m:sSubPr>
                    <m:e>
                      <m:r>
                        <m:rPr>
                          <m:scr m:val="script"/>
                        </m:rPr>
                        <w:rPr>
                          <w:rFonts w:ascii="Cambria Math" w:hAnsi="Cambria Math" w:cs="Times New Roman"/>
                          <w:sz w:val="22"/>
                        </w:rPr>
                        <m:t>F</m:t>
                      </m:r>
                    </m:e>
                    <m:sub>
                      <m:r>
                        <w:rPr>
                          <w:rFonts w:ascii="Cambria Math" w:hAnsi="Cambria Math" w:cs="Times New Roman"/>
                          <w:sz w:val="22"/>
                        </w:rPr>
                        <m:t>2</m:t>
                      </m:r>
                    </m:sub>
                  </m:sSub>
                  <m:r>
                    <w:rPr>
                      <w:rFonts w:ascii="Cambria Math" w:hAnsi="Cambria Math" w:cs="Times New Roman"/>
                      <w:sz w:val="22"/>
                    </w:rPr>
                    <m:t>, …</m:t>
                  </m:r>
                </m:e>
              </m:d>
              <m:r>
                <w:rPr>
                  <w:rFonts w:ascii="Cambria Math" w:hAnsi="Cambria Math" w:cs="Times New Roman"/>
                  <w:sz w:val="22"/>
                </w:rPr>
                <m:t>,</m:t>
              </m:r>
            </m:oMath>
            <w:r>
              <w:rPr>
                <w:rFonts w:ascii="Times New Roman" w:hAnsi="Times New Roman" w:cs="Times New Roman"/>
                <w:sz w:val="22"/>
              </w:rPr>
              <w:t xml:space="preserve"> all nondominated fronts of </w:t>
            </w:r>
            <m:oMath>
              <m:sSub>
                <m:sSubPr>
                  <m:ctrlPr>
                    <w:rPr>
                      <w:rFonts w:ascii="Cambria Math" w:hAnsi="Cambria Math" w:cs="Times New Roman"/>
                      <w:i/>
                      <w:sz w:val="22"/>
                    </w:rPr>
                  </m:ctrlPr>
                </m:sSubPr>
                <m:e>
                  <m:r>
                    <w:rPr>
                      <w:rFonts w:ascii="Cambria Math" w:hAnsi="Cambria Math" w:cs="Times New Roman"/>
                      <w:sz w:val="22"/>
                    </w:rPr>
                    <m:t>R</m:t>
                  </m:r>
                </m:e>
                <m:sub>
                  <m:r>
                    <w:rPr>
                      <w:rFonts w:ascii="Cambria Math" w:hAnsi="Cambria Math" w:cs="Times New Roman"/>
                      <w:sz w:val="22"/>
                    </w:rPr>
                    <m:t>t</m:t>
                  </m:r>
                </m:sub>
              </m:sSub>
            </m:oMath>
          </w:p>
          <w:p w14:paraId="37FAFF92" w14:textId="77777777" w:rsidR="00F4261B" w:rsidRDefault="00823BF7">
            <w:pPr>
              <w:wordWrap/>
              <w:rPr>
                <w:rFonts w:ascii="Times New Roman" w:hAnsi="Times New Roman" w:cs="Times New Roman"/>
                <w:sz w:val="22"/>
              </w:rPr>
            </w:pPr>
            <m:oMath>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t+1</m:t>
                  </m:r>
                </m:sub>
              </m:sSub>
              <m:r>
                <w:rPr>
                  <w:rFonts w:ascii="Cambria Math" w:hAnsi="Cambria Math" w:cs="Times New Roman"/>
                  <w:sz w:val="22"/>
                </w:rPr>
                <m:t xml:space="preserve">= ∅ </m:t>
              </m:r>
            </m:oMath>
            <w:r w:rsidR="00F4261B">
              <w:rPr>
                <w:rFonts w:ascii="Times New Roman" w:hAnsi="Times New Roman" w:cs="Times New Roman"/>
                <w:sz w:val="22"/>
              </w:rPr>
              <w:t xml:space="preserve"> and </w:t>
            </w:r>
            <m:oMath>
              <m:r>
                <w:rPr>
                  <w:rFonts w:ascii="Cambria Math" w:hAnsi="Cambria Math" w:cs="Times New Roman"/>
                  <w:sz w:val="22"/>
                </w:rPr>
                <m:t>i=1</m:t>
              </m:r>
            </m:oMath>
          </w:p>
          <w:p w14:paraId="332B6705" w14:textId="77777777" w:rsidR="00F4261B" w:rsidRDefault="00F4261B">
            <w:pPr>
              <w:wordWrap/>
              <w:rPr>
                <w:rFonts w:ascii="Times New Roman" w:hAnsi="Times New Roman" w:cs="Times New Roman"/>
                <w:sz w:val="22"/>
              </w:rPr>
            </w:pPr>
            <w:r>
              <w:rPr>
                <w:rFonts w:ascii="Times New Roman" w:hAnsi="Times New Roman" w:cs="Times New Roman"/>
                <w:sz w:val="22"/>
              </w:rPr>
              <w:t xml:space="preserve">Until </w:t>
            </w:r>
            <m:oMath>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t+1</m:t>
                      </m:r>
                    </m:sub>
                  </m:sSub>
                </m:e>
              </m:d>
              <m:r>
                <w:rPr>
                  <w:rFonts w:ascii="Cambria Math" w:hAnsi="Cambria Math" w:cs="Times New Roman"/>
                  <w:sz w:val="22"/>
                </w:rPr>
                <m:t xml:space="preserve">+ </m:t>
              </m:r>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m:rPr>
                          <m:scr m:val="script"/>
                        </m:rPr>
                        <w:rPr>
                          <w:rFonts w:ascii="Cambria Math" w:hAnsi="Cambria Math" w:cs="Times New Roman"/>
                          <w:sz w:val="22"/>
                        </w:rPr>
                        <m:t>F</m:t>
                      </m:r>
                    </m:e>
                    <m:sub>
                      <m:r>
                        <w:rPr>
                          <w:rFonts w:ascii="Cambria Math" w:hAnsi="Cambria Math" w:cs="Times New Roman"/>
                          <w:sz w:val="22"/>
                        </w:rPr>
                        <m:t>i</m:t>
                      </m:r>
                    </m:sub>
                  </m:sSub>
                </m:e>
              </m:d>
              <m:r>
                <w:rPr>
                  <w:rFonts w:ascii="Cambria Math" w:hAnsi="Cambria Math" w:cs="Times New Roman"/>
                  <w:sz w:val="22"/>
                </w:rPr>
                <m:t xml:space="preserve"> ≤N</m:t>
              </m:r>
            </m:oMath>
            <w:r>
              <w:rPr>
                <w:rFonts w:ascii="Times New Roman" w:hAnsi="Times New Roman" w:cs="Times New Roman"/>
                <w:sz w:val="22"/>
              </w:rPr>
              <w:t xml:space="preserve">                 until the parent population is filled</w:t>
            </w:r>
          </w:p>
          <w:p w14:paraId="231C02A2" w14:textId="77777777" w:rsidR="00F4261B" w:rsidRDefault="00F4261B">
            <w:pPr>
              <w:wordWrap/>
              <w:ind w:leftChars="100" w:left="200"/>
              <w:rPr>
                <w:rFonts w:ascii="Times New Roman" w:hAnsi="Times New Roman" w:cs="Times New Roman"/>
                <w:sz w:val="22"/>
              </w:rPr>
            </w:pPr>
            <w:r>
              <w:rPr>
                <w:rFonts w:ascii="Times New Roman" w:hAnsi="Times New Roman" w:cs="Times New Roman"/>
                <w:sz w:val="22"/>
              </w:rPr>
              <w:t>Crowding-distance-assignment(</w:t>
            </w:r>
            <m:oMath>
              <m:sSub>
                <m:sSubPr>
                  <m:ctrlPr>
                    <w:rPr>
                      <w:rFonts w:ascii="Cambria Math" w:hAnsi="Cambria Math" w:cs="Times New Roman"/>
                      <w:i/>
                      <w:sz w:val="22"/>
                    </w:rPr>
                  </m:ctrlPr>
                </m:sSubPr>
                <m:e>
                  <m:r>
                    <m:rPr>
                      <m:scr m:val="script"/>
                    </m:rPr>
                    <w:rPr>
                      <w:rFonts w:ascii="Cambria Math" w:hAnsi="Cambria Math" w:cs="Times New Roman"/>
                      <w:sz w:val="22"/>
                    </w:rPr>
                    <m:t>F</m:t>
                  </m:r>
                </m:e>
                <m:sub>
                  <m:r>
                    <w:rPr>
                      <w:rFonts w:ascii="Cambria Math" w:hAnsi="Cambria Math" w:cs="Times New Roman"/>
                      <w:sz w:val="22"/>
                    </w:rPr>
                    <m:t>i</m:t>
                  </m:r>
                </m:sub>
              </m:sSub>
            </m:oMath>
            <w:r>
              <w:rPr>
                <w:rFonts w:ascii="Times New Roman" w:hAnsi="Times New Roman" w:cs="Times New Roman"/>
                <w:sz w:val="22"/>
              </w:rPr>
              <w:t xml:space="preserve">)       calculate crowding-distance in </w:t>
            </w:r>
            <m:oMath>
              <m:sSub>
                <m:sSubPr>
                  <m:ctrlPr>
                    <w:rPr>
                      <w:rFonts w:ascii="Cambria Math" w:hAnsi="Cambria Math" w:cs="Times New Roman"/>
                      <w:i/>
                      <w:sz w:val="22"/>
                    </w:rPr>
                  </m:ctrlPr>
                </m:sSubPr>
                <m:e>
                  <m:r>
                    <m:rPr>
                      <m:scr m:val="script"/>
                    </m:rPr>
                    <w:rPr>
                      <w:rFonts w:ascii="Cambria Math" w:hAnsi="Cambria Math" w:cs="Times New Roman"/>
                      <w:sz w:val="22"/>
                    </w:rPr>
                    <m:t>F</m:t>
                  </m:r>
                </m:e>
                <m:sub>
                  <m:r>
                    <w:rPr>
                      <w:rFonts w:ascii="Cambria Math" w:hAnsi="Cambria Math" w:cs="Times New Roman"/>
                      <w:sz w:val="22"/>
                    </w:rPr>
                    <m:t>i</m:t>
                  </m:r>
                </m:sub>
              </m:sSub>
            </m:oMath>
          </w:p>
          <w:p w14:paraId="049DD633" w14:textId="77777777" w:rsidR="00F4261B" w:rsidRDefault="00823BF7">
            <w:pPr>
              <w:wordWrap/>
              <w:ind w:leftChars="100" w:left="200"/>
              <w:rPr>
                <w:rFonts w:ascii="Times New Roman" w:hAnsi="Times New Roman" w:cs="Times New Roman"/>
                <w:sz w:val="22"/>
              </w:rPr>
            </w:pPr>
            <m:oMath>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t+1</m:t>
                  </m:r>
                </m:sub>
              </m:sSub>
              <m:r>
                <w:rPr>
                  <w:rFonts w:ascii="Cambria Math" w:hAnsi="Cambria Math" w:cs="Times New Roman"/>
                  <w:sz w:val="22"/>
                </w:rPr>
                <m:t xml:space="preserve"> ∪ </m:t>
              </m:r>
              <m:sSub>
                <m:sSubPr>
                  <m:ctrlPr>
                    <w:rPr>
                      <w:rFonts w:ascii="Cambria Math" w:hAnsi="Cambria Math" w:cs="Times New Roman"/>
                      <w:i/>
                      <w:sz w:val="22"/>
                    </w:rPr>
                  </m:ctrlPr>
                </m:sSubPr>
                <m:e>
                  <m:r>
                    <m:rPr>
                      <m:scr m:val="script"/>
                    </m:rPr>
                    <w:rPr>
                      <w:rFonts w:ascii="Cambria Math" w:hAnsi="Cambria Math" w:cs="Times New Roman"/>
                      <w:sz w:val="22"/>
                    </w:rPr>
                    <m:t>F</m:t>
                  </m:r>
                </m:e>
                <m:sub>
                  <m:r>
                    <w:rPr>
                      <w:rFonts w:ascii="Cambria Math" w:hAnsi="Cambria Math" w:cs="Times New Roman"/>
                      <w:sz w:val="22"/>
                    </w:rPr>
                    <m:t>i</m:t>
                  </m:r>
                </m:sub>
              </m:sSub>
            </m:oMath>
            <w:r w:rsidR="00F4261B">
              <w:rPr>
                <w:rFonts w:ascii="Times New Roman" w:hAnsi="Times New Roman" w:cs="Times New Roman"/>
                <w:sz w:val="22"/>
              </w:rPr>
              <w:t xml:space="preserve">                     include </w:t>
            </w:r>
            <m:oMath>
              <m:r>
                <w:rPr>
                  <w:rFonts w:ascii="Cambria Math" w:hAnsi="Cambria Math" w:cs="Times New Roman"/>
                  <w:sz w:val="22"/>
                </w:rPr>
                <m:t>i</m:t>
              </m:r>
            </m:oMath>
            <w:r w:rsidR="00F4261B">
              <w:rPr>
                <w:rFonts w:ascii="Times New Roman" w:hAnsi="Times New Roman" w:cs="Times New Roman"/>
                <w:sz w:val="22"/>
              </w:rPr>
              <w:t>th nondominated front in the parent pop</w:t>
            </w:r>
          </w:p>
          <w:p w14:paraId="362F11BC" w14:textId="77777777" w:rsidR="00F4261B" w:rsidRDefault="00F4261B">
            <w:pPr>
              <w:wordWrap/>
              <w:ind w:leftChars="100" w:left="200"/>
              <w:rPr>
                <w:rFonts w:ascii="Times New Roman" w:hAnsi="Times New Roman" w:cs="Times New Roman"/>
                <w:sz w:val="22"/>
              </w:rPr>
            </w:pPr>
            <m:oMath>
              <m:r>
                <w:rPr>
                  <w:rFonts w:ascii="Cambria Math" w:hAnsi="Cambria Math" w:cs="Times New Roman"/>
                  <w:sz w:val="22"/>
                </w:rPr>
                <m:t>i=i+1</m:t>
              </m:r>
            </m:oMath>
            <w:r>
              <w:rPr>
                <w:rFonts w:ascii="Times New Roman" w:hAnsi="Times New Roman" w:cs="Times New Roman"/>
                <w:sz w:val="22"/>
              </w:rPr>
              <w:t xml:space="preserve">                            check the next front for inclusion</w:t>
            </w:r>
          </w:p>
          <w:p w14:paraId="46C81D68" w14:textId="77777777" w:rsidR="00F4261B" w:rsidRDefault="00F4261B">
            <w:pPr>
              <w:wordWrap/>
              <w:rPr>
                <w:rFonts w:ascii="Times New Roman" w:hAnsi="Times New Roman" w:cs="Times New Roman"/>
                <w:sz w:val="22"/>
              </w:rPr>
            </w:pPr>
            <w:r>
              <w:rPr>
                <w:rFonts w:ascii="Times New Roman" w:hAnsi="Times New Roman" w:cs="Times New Roman"/>
                <w:sz w:val="22"/>
              </w:rPr>
              <w:t>Sort(</w:t>
            </w:r>
            <m:oMath>
              <m:sSub>
                <m:sSubPr>
                  <m:ctrlPr>
                    <w:rPr>
                      <w:rFonts w:ascii="Cambria Math" w:hAnsi="Cambria Math" w:cs="Times New Roman"/>
                      <w:i/>
                      <w:sz w:val="22"/>
                    </w:rPr>
                  </m:ctrlPr>
                </m:sSubPr>
                <m:e>
                  <m:r>
                    <m:rPr>
                      <m:scr m:val="script"/>
                    </m:rPr>
                    <w:rPr>
                      <w:rFonts w:ascii="Cambria Math" w:hAnsi="Cambria Math" w:cs="Times New Roman"/>
                      <w:sz w:val="22"/>
                    </w:rPr>
                    <m:t>F</m:t>
                  </m:r>
                </m:e>
                <m:sub>
                  <m:r>
                    <w:rPr>
                      <w:rFonts w:ascii="Cambria Math" w:hAnsi="Cambria Math" w:cs="Times New Roman"/>
                      <w:sz w:val="22"/>
                    </w:rPr>
                    <m:t>i</m:t>
                  </m:r>
                </m:sub>
              </m:sSub>
              <m:r>
                <w:rPr>
                  <w:rFonts w:ascii="Cambria Math" w:hAnsi="Cambria Math" w:cs="Times New Roman"/>
                  <w:sz w:val="22"/>
                </w:rPr>
                <m:t xml:space="preserve">, </m:t>
              </m:r>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n</m:t>
                  </m:r>
                </m:sub>
              </m:sSub>
            </m:oMath>
            <w:r>
              <w:rPr>
                <w:rFonts w:ascii="Times New Roman" w:hAnsi="Times New Roman" w:cs="Times New Roman"/>
                <w:sz w:val="22"/>
              </w:rPr>
              <w:t xml:space="preserve">)                            sort in descending order using </w:t>
            </w:r>
            <m:oMath>
              <m:sSub>
                <m:sSubPr>
                  <m:ctrlPr>
                    <w:rPr>
                      <w:rFonts w:ascii="Cambria Math" w:hAnsi="Cambria Math" w:cs="Times New Roman"/>
                      <w:i/>
                      <w:sz w:val="22"/>
                    </w:rPr>
                  </m:ctrlPr>
                </m:sSubPr>
                <m:e>
                  <m:r>
                    <w:rPr>
                      <w:rFonts w:ascii="Cambria Math" w:hAnsi="Cambria Math" w:cs="Times New Roman"/>
                      <w:sz w:val="22"/>
                    </w:rPr>
                    <m:t>≺</m:t>
                  </m:r>
                </m:e>
                <m:sub>
                  <m:r>
                    <w:rPr>
                      <w:rFonts w:ascii="Cambria Math" w:hAnsi="Cambria Math" w:cs="Times New Roman"/>
                      <w:sz w:val="22"/>
                    </w:rPr>
                    <m:t>n</m:t>
                  </m:r>
                </m:sub>
              </m:sSub>
            </m:oMath>
          </w:p>
          <w:p w14:paraId="061CFCE5" w14:textId="77777777" w:rsidR="00F4261B" w:rsidRDefault="00823BF7">
            <w:pPr>
              <w:wordWrap/>
              <w:rPr>
                <w:rFonts w:ascii="Times New Roman" w:hAnsi="Times New Roman" w:cs="Times New Roman"/>
                <w:sz w:val="22"/>
              </w:rPr>
            </w:pPr>
            <m:oMath>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t+1</m:t>
                  </m:r>
                </m:sub>
              </m:sSub>
              <m:r>
                <w:rPr>
                  <w:rFonts w:ascii="Cambria Math" w:hAnsi="Cambria Math" w:cs="Times New Roman"/>
                  <w:sz w:val="22"/>
                </w:rPr>
                <m:t xml:space="preserve"> ∪ </m:t>
              </m:r>
              <m:sSub>
                <m:sSubPr>
                  <m:ctrlPr>
                    <w:rPr>
                      <w:rFonts w:ascii="Cambria Math" w:hAnsi="Cambria Math" w:cs="Times New Roman"/>
                      <w:i/>
                      <w:sz w:val="22"/>
                    </w:rPr>
                  </m:ctrlPr>
                </m:sSubPr>
                <m:e>
                  <m:r>
                    <m:rPr>
                      <m:scr m:val="script"/>
                    </m:rPr>
                    <w:rPr>
                      <w:rFonts w:ascii="Cambria Math" w:hAnsi="Cambria Math" w:cs="Times New Roman"/>
                      <w:sz w:val="22"/>
                    </w:rPr>
                    <m:t>F</m:t>
                  </m:r>
                </m:e>
                <m:sub>
                  <m:r>
                    <w:rPr>
                      <w:rFonts w:ascii="Cambria Math" w:hAnsi="Cambria Math" w:cs="Times New Roman"/>
                      <w:sz w:val="22"/>
                    </w:rPr>
                    <m:t>i</m:t>
                  </m:r>
                </m:sub>
              </m:sSub>
              <m:d>
                <m:dPr>
                  <m:begChr m:val="["/>
                  <m:endChr m:val="]"/>
                  <m:ctrlPr>
                    <w:rPr>
                      <w:rFonts w:ascii="Cambria Math" w:hAnsi="Cambria Math" w:cs="Times New Roman"/>
                      <w:i/>
                      <w:sz w:val="22"/>
                    </w:rPr>
                  </m:ctrlPr>
                </m:dPr>
                <m:e>
                  <m:r>
                    <w:rPr>
                      <w:rFonts w:ascii="Cambria Math" w:hAnsi="Cambria Math" w:cs="Times New Roman"/>
                      <w:sz w:val="22"/>
                    </w:rPr>
                    <m:t xml:space="preserve">1:(N- </m:t>
                  </m:r>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t+1</m:t>
                          </m:r>
                        </m:sub>
                      </m:sSub>
                    </m:e>
                  </m:d>
                  <m:r>
                    <w:rPr>
                      <w:rFonts w:ascii="Cambria Math" w:hAnsi="Cambria Math" w:cs="Times New Roman"/>
                      <w:sz w:val="22"/>
                    </w:rPr>
                    <m:t>)</m:t>
                  </m:r>
                </m:e>
              </m:d>
            </m:oMath>
            <w:r w:rsidR="00F4261B">
              <w:rPr>
                <w:rFonts w:ascii="Times New Roman" w:hAnsi="Times New Roman" w:cs="Times New Roman"/>
                <w:sz w:val="22"/>
              </w:rPr>
              <w:t xml:space="preserve">        choose the first (</w:t>
            </w:r>
            <m:oMath>
              <m:r>
                <w:rPr>
                  <w:rFonts w:ascii="Cambria Math" w:hAnsi="Cambria Math" w:cs="Times New Roman"/>
                  <w:sz w:val="22"/>
                </w:rPr>
                <m:t xml:space="preserve">N- </m:t>
              </m:r>
              <m:d>
                <m:dPr>
                  <m:begChr m:val="|"/>
                  <m:endChr m:val="|"/>
                  <m:ctrlPr>
                    <w:rPr>
                      <w:rFonts w:ascii="Cambria Math" w:hAnsi="Cambria Math" w:cs="Times New Roman"/>
                      <w:i/>
                      <w:sz w:val="22"/>
                    </w:rPr>
                  </m:ctrlPr>
                </m:dPr>
                <m:e>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t+1</m:t>
                      </m:r>
                    </m:sub>
                  </m:sSub>
                </m:e>
              </m:d>
            </m:oMath>
            <w:r w:rsidR="00F4261B">
              <w:rPr>
                <w:rFonts w:ascii="Times New Roman" w:hAnsi="Times New Roman" w:cs="Times New Roman"/>
                <w:sz w:val="22"/>
              </w:rPr>
              <w:t xml:space="preserve">) elements of </w:t>
            </w:r>
            <m:oMath>
              <m:sSub>
                <m:sSubPr>
                  <m:ctrlPr>
                    <w:rPr>
                      <w:rFonts w:ascii="Cambria Math" w:hAnsi="Cambria Math" w:cs="Times New Roman"/>
                      <w:i/>
                      <w:sz w:val="22"/>
                    </w:rPr>
                  </m:ctrlPr>
                </m:sSubPr>
                <m:e>
                  <m:r>
                    <m:rPr>
                      <m:scr m:val="script"/>
                    </m:rPr>
                    <w:rPr>
                      <w:rFonts w:ascii="Cambria Math" w:hAnsi="Cambria Math" w:cs="Times New Roman"/>
                      <w:sz w:val="22"/>
                    </w:rPr>
                    <m:t>F</m:t>
                  </m:r>
                </m:e>
                <m:sub>
                  <m:r>
                    <w:rPr>
                      <w:rFonts w:ascii="Cambria Math" w:hAnsi="Cambria Math" w:cs="Times New Roman"/>
                      <w:sz w:val="22"/>
                    </w:rPr>
                    <m:t>i</m:t>
                  </m:r>
                </m:sub>
              </m:sSub>
            </m:oMath>
          </w:p>
          <w:p w14:paraId="211E9610" w14:textId="77777777" w:rsidR="00F4261B" w:rsidRDefault="00823BF7">
            <w:pPr>
              <w:ind w:left="4730" w:hangingChars="2150" w:hanging="4730"/>
              <w:rPr>
                <w:rFonts w:ascii="Times New Roman" w:hAnsi="Times New Roman" w:cs="Times New Roman"/>
                <w:sz w:val="22"/>
              </w:rPr>
            </w:pPr>
            <m:oMath>
              <m:sSub>
                <m:sSubPr>
                  <m:ctrlPr>
                    <w:rPr>
                      <w:rFonts w:ascii="Cambria Math" w:hAnsi="Cambria Math" w:cs="Times New Roman"/>
                      <w:i/>
                      <w:sz w:val="22"/>
                    </w:rPr>
                  </m:ctrlPr>
                </m:sSubPr>
                <m:e>
                  <m:r>
                    <w:rPr>
                      <w:rFonts w:ascii="Cambria Math" w:hAnsi="Cambria Math" w:cs="Times New Roman"/>
                      <w:sz w:val="22"/>
                    </w:rPr>
                    <m:t>Q</m:t>
                  </m:r>
                </m:e>
                <m:sub>
                  <m:r>
                    <w:rPr>
                      <w:rFonts w:ascii="Cambria Math" w:hAnsi="Cambria Math" w:cs="Times New Roman"/>
                      <w:sz w:val="22"/>
                    </w:rPr>
                    <m:t>t+1</m:t>
                  </m:r>
                </m:sub>
              </m:sSub>
              <m:r>
                <w:rPr>
                  <w:rFonts w:ascii="Cambria Math" w:hAnsi="Cambria Math" w:cs="Times New Roman"/>
                  <w:sz w:val="22"/>
                </w:rPr>
                <m:t>=</m:t>
              </m:r>
            </m:oMath>
            <w:r w:rsidR="00F4261B">
              <w:rPr>
                <w:rFonts w:ascii="Times New Roman" w:hAnsi="Times New Roman" w:cs="Times New Roman"/>
                <w:sz w:val="22"/>
              </w:rPr>
              <w:t xml:space="preserve"> make-new-pop(</w:t>
            </w:r>
            <m:oMath>
              <m:sSub>
                <m:sSubPr>
                  <m:ctrlPr>
                    <w:rPr>
                      <w:rFonts w:ascii="Cambria Math" w:hAnsi="Cambria Math" w:cs="Times New Roman"/>
                      <w:i/>
                      <w:sz w:val="22"/>
                    </w:rPr>
                  </m:ctrlPr>
                </m:sSubPr>
                <m:e>
                  <m:r>
                    <w:rPr>
                      <w:rFonts w:ascii="Cambria Math" w:hAnsi="Cambria Math" w:cs="Times New Roman"/>
                      <w:sz w:val="22"/>
                    </w:rPr>
                    <m:t>P</m:t>
                  </m:r>
                </m:e>
                <m:sub>
                  <m:r>
                    <w:rPr>
                      <w:rFonts w:ascii="Cambria Math" w:hAnsi="Cambria Math" w:cs="Times New Roman"/>
                      <w:sz w:val="22"/>
                    </w:rPr>
                    <m:t>t+1</m:t>
                  </m:r>
                </m:sub>
              </m:sSub>
            </m:oMath>
            <w:r w:rsidR="00F4261B">
              <w:rPr>
                <w:rFonts w:ascii="Times New Roman" w:hAnsi="Times New Roman" w:cs="Times New Roman"/>
                <w:sz w:val="22"/>
              </w:rPr>
              <w:t xml:space="preserve">)              use selection, crossover and mutation to create     a new population </w:t>
            </w:r>
            <m:oMath>
              <m:sSub>
                <m:sSubPr>
                  <m:ctrlPr>
                    <w:rPr>
                      <w:rFonts w:ascii="Cambria Math" w:hAnsi="Cambria Math" w:cs="Times New Roman"/>
                      <w:i/>
                      <w:sz w:val="22"/>
                    </w:rPr>
                  </m:ctrlPr>
                </m:sSubPr>
                <m:e>
                  <m:r>
                    <w:rPr>
                      <w:rFonts w:ascii="Cambria Math" w:hAnsi="Cambria Math" w:cs="Times New Roman"/>
                      <w:sz w:val="22"/>
                    </w:rPr>
                    <m:t>Q</m:t>
                  </m:r>
                </m:e>
                <m:sub>
                  <m:r>
                    <w:rPr>
                      <w:rFonts w:ascii="Cambria Math" w:hAnsi="Cambria Math" w:cs="Times New Roman"/>
                      <w:sz w:val="22"/>
                    </w:rPr>
                    <m:t>t+1</m:t>
                  </m:r>
                </m:sub>
              </m:sSub>
            </m:oMath>
          </w:p>
          <w:p w14:paraId="2D6FB87C" w14:textId="77777777" w:rsidR="00F4261B" w:rsidRDefault="00F4261B">
            <w:pPr>
              <w:wordWrap/>
              <w:rPr>
                <w:rFonts w:ascii="Times New Roman" w:hAnsi="Times New Roman" w:cs="Times New Roman"/>
                <w:sz w:val="22"/>
              </w:rPr>
            </w:pPr>
          </w:p>
          <w:p w14:paraId="32052A44" w14:textId="77777777" w:rsidR="00F4261B" w:rsidRDefault="00F4261B">
            <w:pPr>
              <w:wordWrap/>
              <w:rPr>
                <w:rFonts w:ascii="Times New Roman" w:hAnsi="Times New Roman" w:cs="Times New Roman"/>
                <w:sz w:val="22"/>
              </w:rPr>
            </w:pPr>
            <m:oMath>
              <m:r>
                <w:rPr>
                  <w:rFonts w:ascii="Cambria Math" w:hAnsi="Cambria Math" w:cs="Times New Roman"/>
                  <w:sz w:val="22"/>
                </w:rPr>
                <m:t>t=t+1</m:t>
              </m:r>
            </m:oMath>
            <w:r>
              <w:rPr>
                <w:rFonts w:ascii="Times New Roman" w:hAnsi="Times New Roman" w:cs="Times New Roman"/>
                <w:sz w:val="22"/>
              </w:rPr>
              <w:t xml:space="preserve">                              increment the generation counter</w:t>
            </w:r>
          </w:p>
        </w:tc>
      </w:tr>
    </w:tbl>
    <w:p w14:paraId="31CBCD6B" w14:textId="77777777" w:rsidR="000B6244" w:rsidRPr="00252230" w:rsidRDefault="000B6244" w:rsidP="000B6244"/>
    <w:p w14:paraId="14226F1F" w14:textId="11D119EF" w:rsidR="00453780" w:rsidRDefault="00453780" w:rsidP="00453780">
      <w:pPr>
        <w:pStyle w:val="SCI"/>
        <w:numPr>
          <w:ilvl w:val="1"/>
          <w:numId w:val="25"/>
        </w:numPr>
      </w:pPr>
      <w:r w:rsidRPr="00453780">
        <w:t>Structural Design Constraints and Penalty Function</w:t>
      </w:r>
    </w:p>
    <w:p w14:paraId="5CB35C6F" w14:textId="56E25B46" w:rsidR="00302172" w:rsidRDefault="00262936" w:rsidP="008872E2">
      <w:pPr>
        <w:pStyle w:val="SCI0"/>
      </w:pPr>
      <w:r>
        <w:t xml:space="preserve">The constraints that an optimization algorithm must adhere to are delineated by the design philosophy and codes of structural engineering. The optimization framework employed in this study is grounded in the Strength Design Method (SDM), which constitutes the basis of contemporary reinforced concrete design. The Strength Design Method, also referred to as the Limit State Design (LSD), was developed to address the limitations inherent in the Allowable Stress Design (WSD) initially utilized. Unlike WSD, which presumes that materials behave elastically under service loads, SDM concentrates on the ultimate state leading to structural failure, thereby ensuring a more rational and consistent level of safety </w:t>
      </w:r>
      <w:r w:rsidRPr="0011275B">
        <w:rPr>
          <w:color w:val="0070C0"/>
        </w:rPr>
        <w:t>(MacGregor, 1997)</w:t>
      </w:r>
      <w:r>
        <w:t xml:space="preserve">. The fundamental principle of the Strength Design Method is to ensure that the design strength, defined as the maximum capacity a member can resist, is greater than or equal to the required strength imposed by external loads. This is articulated through the </w:t>
      </w:r>
      <w:r>
        <w:lastRenderedPageBreak/>
        <w:t>following basic inequality.</w:t>
      </w:r>
    </w:p>
    <w:p w14:paraId="67EDF0C7" w14:textId="12DDA4F8" w:rsidR="00302172" w:rsidRDefault="00AD640E" w:rsidP="00AD640E">
      <w:pPr>
        <w:jc w:val="center"/>
      </w:pPr>
      <m:oMath>
        <m:r>
          <m:rPr>
            <m:sty m:val="p"/>
          </m:rPr>
          <w:rPr>
            <w:rFonts w:ascii="Cambria Math" w:hAnsi="Cambria Math"/>
          </w:rPr>
          <m:t>∅</m:t>
        </m:r>
        <m:sSub>
          <m:sSubPr>
            <m:ctrlPr>
              <w:rPr>
                <w:rFonts w:ascii="Cambria Math" w:eastAsia="굴림" w:hAnsi="Cambria Math"/>
                <w:bCs/>
              </w:rPr>
            </m:ctrlPr>
          </m:sSubPr>
          <m:e>
            <m:r>
              <w:rPr>
                <w:rFonts w:ascii="Cambria Math" w:hAnsi="Cambria Math"/>
              </w:rPr>
              <m:t>R</m:t>
            </m:r>
          </m:e>
          <m:sub>
            <m:r>
              <w:rPr>
                <w:rFonts w:ascii="Cambria Math" w:hAnsi="Cambria Math"/>
              </w:rPr>
              <m:t>n</m:t>
            </m:r>
          </m:sub>
        </m:sSub>
        <m:r>
          <m:rPr>
            <m:sty m:val="p"/>
          </m:rPr>
          <w:rPr>
            <w:rFonts w:ascii="Cambria Math" w:hAnsi="Cambria Math"/>
          </w:rPr>
          <m:t xml:space="preserve"> ≥</m:t>
        </m:r>
        <m:r>
          <w:rPr>
            <w:rFonts w:ascii="Cambria Math" w:hAnsi="Cambria Math"/>
          </w:rPr>
          <m:t>U</m:t>
        </m:r>
      </m:oMath>
      <w:r>
        <w:rPr>
          <w:iCs/>
        </w:rPr>
        <w:tab/>
      </w:r>
      <w:r>
        <w:rPr>
          <w:iCs/>
        </w:rPr>
        <w:tab/>
        <w:t>(12)</w:t>
      </w:r>
    </w:p>
    <w:p w14:paraId="0AF7D6C9" w14:textId="77777777" w:rsidR="008D6B7A" w:rsidRDefault="003E11FC" w:rsidP="00E90F75">
      <w:pPr>
        <w:pStyle w:val="SCI0"/>
      </w:pPr>
      <m:oMath>
        <m:r>
          <w:rPr>
            <w:rFonts w:ascii="Cambria Math" w:hAnsi="Cambria Math"/>
          </w:rPr>
          <m:t>U</m:t>
        </m:r>
      </m:oMath>
      <w:r>
        <w:rPr>
          <w:rFonts w:hint="eastAsia"/>
        </w:rPr>
        <w:t xml:space="preserve"> </w:t>
      </w:r>
      <w:r w:rsidR="00E90F75">
        <w:t>refers to the required strength, which denotes the load effects (such as bending moment, shear force, etc.) generated in a member by the factored load. This factored load is obtained by multiplying various loads, such as dead load (</w:t>
      </w:r>
      <m:oMath>
        <m:r>
          <w:rPr>
            <w:rFonts w:ascii="Cambria Math" w:hAnsi="Cambria Math"/>
          </w:rPr>
          <m:t>D</m:t>
        </m:r>
      </m:oMath>
      <w:r w:rsidR="00E90F75">
        <w:t>) and live load (</w:t>
      </w:r>
      <m:oMath>
        <m:r>
          <w:rPr>
            <w:rFonts w:ascii="Cambria Math" w:hAnsi="Cambria Math"/>
          </w:rPr>
          <m:t>L</m:t>
        </m:r>
      </m:oMath>
      <w:r w:rsidR="00E90F75">
        <w:t>), by their respective load factors (</w:t>
      </w:r>
      <m:oMath>
        <m:r>
          <w:rPr>
            <w:rFonts w:ascii="Cambria Math" w:hAnsi="Cambria Math"/>
          </w:rPr>
          <m:t>γ</m:t>
        </m:r>
      </m:oMath>
      <w:r w:rsidR="00E90F75">
        <w:t xml:space="preserve">), and subsequently combining them. Load factors are assigned values greater than 1.0 to account for uncertainties and prediction errors associated with the loads. </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008B217B">
        <w:t xml:space="preserve"> </w:t>
      </w:r>
      <w:r w:rsidR="00E90F75">
        <w:t xml:space="preserve">represents the nominal strength, which is the theoretical strength of the member, calculated using the nominal dimensions and specified material strengths. </w:t>
      </w:r>
      <m:oMath>
        <m:r>
          <w:rPr>
            <w:rFonts w:ascii="Cambria Math" w:hAnsi="Cambria Math"/>
          </w:rPr>
          <m:t>ϕ</m:t>
        </m:r>
      </m:oMath>
      <w:r w:rsidR="008B217B">
        <w:t xml:space="preserve"> </w:t>
      </w:r>
      <w:r w:rsidR="00E90F75">
        <w:t>is the strength reduction factor, which reduces the nominal strength to account for material strength variability, construction errors, and uncertainties in cross-sectional dimensions. This factor is less than 1.0 and varies according to the ductility of the failure mode: a higher value is applied when ductile failure is anticipated, such as in tension-controlled sections, and a lower value is applied when brittle failure is possible, such as in compression-controlled sections, to enhance the safety of structures.</w:t>
      </w:r>
    </w:p>
    <w:p w14:paraId="0C353406" w14:textId="7C59BD22" w:rsidR="007D7043" w:rsidRDefault="00E90F75" w:rsidP="00C14269">
      <w:pPr>
        <w:pStyle w:val="SCI0"/>
      </w:pPr>
      <w:r>
        <w:t xml:space="preserve">This approach rationally addresses the uncertainties inherent in both loads and material strengths with separate safety factors—load factors and strength reduction factors—and provides a consistent level of reliability under various loading conditions. Strength design methods define various limit states where a structure ceases to meet its intended function and aim to control the probability of reaching each limit state to an acceptable level or lower. Limit states are broadly classified into ultimate limit states for safety, and serviceability limit states for function and comfort; in optimization problems, each is transformed into a constraint function of the form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≤0</m:t>
        </m:r>
      </m:oMath>
      <w:r>
        <w:t>.</w:t>
      </w:r>
    </w:p>
    <w:p w14:paraId="7EC9E4CF" w14:textId="4AF7DD75" w:rsidR="00A63EA6" w:rsidRDefault="00A63EA6" w:rsidP="0011275B">
      <w:pPr>
        <w:pStyle w:val="SCI0"/>
        <w:numPr>
          <w:ilvl w:val="0"/>
          <w:numId w:val="43"/>
        </w:numPr>
      </w:pPr>
      <w:r>
        <w:t>Ultimate Limit States (ULS) pertain to failure conditions that are directly associated with life safety, such as the structural collapse. The evaluation of ULS involves verifying that the flexural strength, shear strength, and axial force-moment interactions of all structural members surpass the required strengths under factored loads, in accordance with ACI 318 standards. Additionally, it necessitates compliance with the minimum and maximum reinforcement ratio requirements to promote ductile behavior.</w:t>
      </w:r>
    </w:p>
    <w:p w14:paraId="6B711E2F" w14:textId="0D177F54" w:rsidR="00DC6253" w:rsidRDefault="003B64E7" w:rsidP="0011275B">
      <w:pPr>
        <w:pStyle w:val="SCI0"/>
        <w:numPr>
          <w:ilvl w:val="0"/>
          <w:numId w:val="43"/>
        </w:numPr>
      </w:pPr>
      <w:r>
        <w:t xml:space="preserve">Serviceability Limit State (SLS) refers to conditions related to the operational functionality of a structure and the comfort of its occupants. Critical aspects for evaluation include the regulation of excessive deflection and crack width under service loads, as delineated in ACI 318 standards. Additionally, it may encompass interstory drift and top-story displacement limits in response to lateral loads, such as those induced by wind or seismic activity, as </w:t>
      </w:r>
      <w:r>
        <w:lastRenderedPageBreak/>
        <w:t xml:space="preserve">specified in ASCE 7 </w:t>
      </w:r>
      <w:r w:rsidRPr="0011275B">
        <w:rPr>
          <w:color w:val="0070C0"/>
        </w:rPr>
        <w:t>(ASCE, 2016)</w:t>
      </w:r>
      <w:r>
        <w:t>.</w:t>
      </w:r>
    </w:p>
    <w:p w14:paraId="7AF3927B" w14:textId="4195A788" w:rsidR="00242652" w:rsidRDefault="003B64E7" w:rsidP="00242652">
      <w:pPr>
        <w:pStyle w:val="SCI0"/>
      </w:pPr>
      <w:r>
        <w:t>In this study, the principles of strength design methods serve as critical constraints that each candidate design evaluated by the optimization algorithm must satisfy. Specifically, the design strength (</w:t>
      </w:r>
      <m:oMath>
        <m:r>
          <w:rPr>
            <w:rFonts w:ascii="Cambria Math" w:hAnsi="Cambria Math"/>
          </w:rPr>
          <m:t>ϕ</m:t>
        </m:r>
        <m:sSub>
          <m:sSubPr>
            <m:ctrlPr>
              <w:rPr>
                <w:rFonts w:ascii="Cambria Math" w:hAnsi="Cambria Math"/>
                <w:i/>
              </w:rPr>
            </m:ctrlPr>
          </m:sSubPr>
          <m:e>
            <m:r>
              <w:rPr>
                <w:rFonts w:ascii="Cambria Math" w:hAnsi="Cambria Math"/>
              </w:rPr>
              <m:t>R</m:t>
            </m:r>
          </m:e>
          <m:sub>
            <m:r>
              <w:rPr>
                <w:rFonts w:ascii="Cambria Math" w:hAnsi="Cambria Math"/>
              </w:rPr>
              <m:t>n</m:t>
            </m:r>
          </m:sub>
        </m:sSub>
      </m:oMath>
      <w:r>
        <w:t>) of all members must exceed the required strength (</w:t>
      </w:r>
      <m:oMath>
        <m:r>
          <w:rPr>
            <w:rFonts w:ascii="Cambria Math" w:hAnsi="Cambria Math"/>
          </w:rPr>
          <m:t>U</m:t>
        </m:r>
      </m:oMath>
      <w:r>
        <w:t>), and serviceability limits, such as deflection, must also be adhered to.</w:t>
      </w:r>
      <w:r w:rsidR="0021120F">
        <w:t xml:space="preserve"> Table 1 summarizes these limit states and their corresponding constraint formulations.</w:t>
      </w:r>
    </w:p>
    <w:p w14:paraId="60665197" w14:textId="56053393" w:rsidR="000466E6" w:rsidRDefault="000466E6" w:rsidP="000466E6">
      <w:pPr>
        <w:pStyle w:val="SCIFigure"/>
        <w:ind w:left="600"/>
      </w:pPr>
      <w:r w:rsidRPr="00BB1EEC">
        <w:rPr>
          <w:b/>
          <w:bCs/>
        </w:rPr>
        <w:t xml:space="preserve">Table </w:t>
      </w:r>
      <w:r w:rsidRPr="00BB1EEC">
        <w:rPr>
          <w:b/>
          <w:bCs/>
        </w:rPr>
        <w:fldChar w:fldCharType="begin"/>
      </w:r>
      <w:r w:rsidRPr="00BB1EEC">
        <w:rPr>
          <w:b/>
          <w:bCs/>
        </w:rPr>
        <w:instrText xml:space="preserve"> SEQ Table \* ARABIC </w:instrText>
      </w:r>
      <w:r w:rsidRPr="00BB1EEC">
        <w:rPr>
          <w:b/>
          <w:bCs/>
        </w:rPr>
        <w:fldChar w:fldCharType="separate"/>
      </w:r>
      <w:r w:rsidR="00823BF7">
        <w:rPr>
          <w:b/>
          <w:bCs/>
          <w:noProof/>
        </w:rPr>
        <w:t>1</w:t>
      </w:r>
      <w:r w:rsidRPr="00BB1EEC">
        <w:rPr>
          <w:b/>
          <w:bCs/>
        </w:rPr>
        <w:fldChar w:fldCharType="end"/>
      </w:r>
      <w:r w:rsidRPr="00BB1EEC">
        <w:rPr>
          <w:b/>
          <w:bCs/>
        </w:rPr>
        <w:t>.</w:t>
      </w:r>
      <w:r>
        <w:t xml:space="preserve"> </w:t>
      </w:r>
      <w:r w:rsidRPr="00921A33">
        <w:t>Summary of Structural Design Limit States and Constraints</w:t>
      </w:r>
    </w:p>
    <w:tbl>
      <w:tblPr>
        <w:tblStyle w:val="ab"/>
        <w:tblW w:w="10396" w:type="dxa"/>
        <w:jc w:val="center"/>
        <w:tblInd w:w="0" w:type="dxa"/>
        <w:tblLook w:val="04A0" w:firstRow="1" w:lastRow="0" w:firstColumn="1" w:lastColumn="0" w:noHBand="0" w:noVBand="1"/>
      </w:tblPr>
      <w:tblGrid>
        <w:gridCol w:w="1659"/>
        <w:gridCol w:w="990"/>
        <w:gridCol w:w="1553"/>
        <w:gridCol w:w="2526"/>
        <w:gridCol w:w="2335"/>
        <w:gridCol w:w="1333"/>
      </w:tblGrid>
      <w:tr w:rsidR="00BB1EEC" w14:paraId="4DF67305" w14:textId="77777777" w:rsidTr="00BB1EEC">
        <w:trPr>
          <w:trHeight w:val="80"/>
          <w:jc w:val="center"/>
        </w:trPr>
        <w:tc>
          <w:tcPr>
            <w:tcW w:w="1659" w:type="dxa"/>
            <w:tcBorders>
              <w:top w:val="single" w:sz="4" w:space="0" w:color="auto"/>
              <w:left w:val="single" w:sz="4" w:space="0" w:color="auto"/>
              <w:bottom w:val="single" w:sz="4" w:space="0" w:color="auto"/>
              <w:right w:val="single" w:sz="4" w:space="0" w:color="auto"/>
            </w:tcBorders>
            <w:hideMark/>
          </w:tcPr>
          <w:p w14:paraId="4B82FB19" w14:textId="3CD95499" w:rsidR="00D423E1" w:rsidRPr="001E7E20" w:rsidRDefault="00D423E1"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Category</w:t>
            </w:r>
          </w:p>
        </w:tc>
        <w:tc>
          <w:tcPr>
            <w:tcW w:w="990" w:type="dxa"/>
            <w:tcBorders>
              <w:top w:val="single" w:sz="4" w:space="0" w:color="auto"/>
              <w:left w:val="single" w:sz="4" w:space="0" w:color="auto"/>
              <w:bottom w:val="single" w:sz="4" w:space="0" w:color="auto"/>
              <w:right w:val="single" w:sz="4" w:space="0" w:color="auto"/>
            </w:tcBorders>
            <w:hideMark/>
          </w:tcPr>
          <w:p w14:paraId="7AE7D554" w14:textId="392C91B1" w:rsidR="00D423E1" w:rsidRPr="001E7E20" w:rsidRDefault="00D423E1"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Limit State</w:t>
            </w:r>
          </w:p>
        </w:tc>
        <w:tc>
          <w:tcPr>
            <w:tcW w:w="1553" w:type="dxa"/>
            <w:tcBorders>
              <w:top w:val="single" w:sz="4" w:space="0" w:color="auto"/>
              <w:left w:val="single" w:sz="4" w:space="0" w:color="auto"/>
              <w:bottom w:val="single" w:sz="4" w:space="0" w:color="auto"/>
              <w:right w:val="single" w:sz="4" w:space="0" w:color="auto"/>
            </w:tcBorders>
            <w:hideMark/>
          </w:tcPr>
          <w:p w14:paraId="2AF00342" w14:textId="625923D1" w:rsidR="00D423E1" w:rsidRPr="001E7E20" w:rsidRDefault="00D423E1"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Objective</w:t>
            </w:r>
          </w:p>
        </w:tc>
        <w:tc>
          <w:tcPr>
            <w:tcW w:w="2526" w:type="dxa"/>
            <w:tcBorders>
              <w:top w:val="single" w:sz="4" w:space="0" w:color="auto"/>
              <w:left w:val="single" w:sz="4" w:space="0" w:color="auto"/>
              <w:bottom w:val="single" w:sz="4" w:space="0" w:color="auto"/>
              <w:right w:val="single" w:sz="4" w:space="0" w:color="auto"/>
            </w:tcBorders>
            <w:hideMark/>
          </w:tcPr>
          <w:p w14:paraId="54B9CBAC" w14:textId="34765ACE" w:rsidR="00D423E1" w:rsidRPr="001E7E20" w:rsidRDefault="00D423E1"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Constraint Formulation</w:t>
            </w:r>
          </w:p>
        </w:tc>
        <w:tc>
          <w:tcPr>
            <w:tcW w:w="2335" w:type="dxa"/>
            <w:tcBorders>
              <w:top w:val="single" w:sz="4" w:space="0" w:color="auto"/>
              <w:left w:val="single" w:sz="4" w:space="0" w:color="auto"/>
              <w:bottom w:val="single" w:sz="4" w:space="0" w:color="auto"/>
              <w:right w:val="single" w:sz="4" w:space="0" w:color="auto"/>
            </w:tcBorders>
            <w:hideMark/>
          </w:tcPr>
          <w:p w14:paraId="76C7775F" w14:textId="50A44557" w:rsidR="00D423E1" w:rsidRPr="001E7E20" w:rsidRDefault="00D423E1"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Key Checks</w:t>
            </w:r>
          </w:p>
        </w:tc>
        <w:tc>
          <w:tcPr>
            <w:tcW w:w="1333" w:type="dxa"/>
            <w:tcBorders>
              <w:top w:val="single" w:sz="4" w:space="0" w:color="auto"/>
              <w:left w:val="single" w:sz="4" w:space="0" w:color="auto"/>
              <w:bottom w:val="single" w:sz="4" w:space="0" w:color="auto"/>
              <w:right w:val="single" w:sz="4" w:space="0" w:color="auto"/>
            </w:tcBorders>
            <w:hideMark/>
          </w:tcPr>
          <w:p w14:paraId="5D3B7B4F" w14:textId="52FB146D" w:rsidR="00D423E1" w:rsidRPr="001E7E20" w:rsidRDefault="00D423E1"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Governing Code</w:t>
            </w:r>
          </w:p>
        </w:tc>
      </w:tr>
      <w:tr w:rsidR="00BB1EEC" w14:paraId="74CEF3ED" w14:textId="77777777" w:rsidTr="00BB1EEC">
        <w:trPr>
          <w:trHeight w:val="1534"/>
          <w:jc w:val="center"/>
        </w:trPr>
        <w:tc>
          <w:tcPr>
            <w:tcW w:w="1659" w:type="dxa"/>
            <w:tcBorders>
              <w:top w:val="single" w:sz="4" w:space="0" w:color="auto"/>
              <w:left w:val="single" w:sz="4" w:space="0" w:color="auto"/>
              <w:bottom w:val="single" w:sz="4" w:space="0" w:color="auto"/>
              <w:right w:val="single" w:sz="4" w:space="0" w:color="auto"/>
            </w:tcBorders>
            <w:hideMark/>
          </w:tcPr>
          <w:p w14:paraId="02A7612F" w14:textId="601020E4" w:rsidR="00D423E1" w:rsidRPr="001E7E20" w:rsidRDefault="00D423E1"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Safety</w:t>
            </w:r>
          </w:p>
        </w:tc>
        <w:tc>
          <w:tcPr>
            <w:tcW w:w="990" w:type="dxa"/>
            <w:tcBorders>
              <w:top w:val="single" w:sz="4" w:space="0" w:color="auto"/>
              <w:left w:val="single" w:sz="4" w:space="0" w:color="auto"/>
              <w:bottom w:val="single" w:sz="4" w:space="0" w:color="auto"/>
              <w:right w:val="single" w:sz="4" w:space="0" w:color="auto"/>
            </w:tcBorders>
            <w:hideMark/>
          </w:tcPr>
          <w:p w14:paraId="6A47FDCC" w14:textId="07F00D79" w:rsidR="00D423E1" w:rsidRPr="001E7E20" w:rsidRDefault="00D423E1"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ULS</w:t>
            </w:r>
          </w:p>
        </w:tc>
        <w:tc>
          <w:tcPr>
            <w:tcW w:w="1553" w:type="dxa"/>
            <w:tcBorders>
              <w:top w:val="single" w:sz="4" w:space="0" w:color="auto"/>
              <w:left w:val="single" w:sz="4" w:space="0" w:color="auto"/>
              <w:bottom w:val="single" w:sz="4" w:space="0" w:color="auto"/>
              <w:right w:val="single" w:sz="4" w:space="0" w:color="auto"/>
            </w:tcBorders>
            <w:hideMark/>
          </w:tcPr>
          <w:p w14:paraId="66E05E04" w14:textId="2C2F44E1" w:rsidR="00D423E1" w:rsidRPr="001E7E20" w:rsidRDefault="00944FC8"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Prevention of destruction such as collapse, overturning, and buckling of structures</w:t>
            </w:r>
          </w:p>
        </w:tc>
        <w:tc>
          <w:tcPr>
            <w:tcW w:w="2526" w:type="dxa"/>
            <w:tcBorders>
              <w:top w:val="single" w:sz="4" w:space="0" w:color="auto"/>
              <w:left w:val="single" w:sz="4" w:space="0" w:color="auto"/>
              <w:bottom w:val="single" w:sz="4" w:space="0" w:color="auto"/>
              <w:right w:val="single" w:sz="4" w:space="0" w:color="auto"/>
            </w:tcBorders>
            <w:hideMark/>
          </w:tcPr>
          <w:p w14:paraId="4883A74E" w14:textId="77777777" w:rsidR="00D423E1" w:rsidRPr="001E7E20" w:rsidRDefault="00823BF7" w:rsidP="001E7E20">
            <w:pPr>
              <w:wordWrap/>
              <w:spacing w:line="360" w:lineRule="auto"/>
              <w:jc w:val="left"/>
              <w:rPr>
                <w:rFonts w:ascii="Times New Roman" w:hAnsi="Times New Roman" w:cs="Times New Roman"/>
                <w:bCs/>
                <w:sz w:val="22"/>
              </w:rPr>
            </w:pPr>
            <m:oMathPara>
              <m:oMath>
                <m:sSub>
                  <m:sSubPr>
                    <m:ctrlPr>
                      <w:rPr>
                        <w:rFonts w:ascii="Cambria Math" w:hAnsi="Cambria Math" w:cs="Times New Roman"/>
                        <w:bCs/>
                        <w:i/>
                        <w:sz w:val="22"/>
                      </w:rPr>
                    </m:ctrlPr>
                  </m:sSubPr>
                  <m:e>
                    <m:r>
                      <w:rPr>
                        <w:rFonts w:ascii="Cambria Math" w:hAnsi="Cambria Math" w:cs="Times New Roman"/>
                        <w:sz w:val="22"/>
                      </w:rPr>
                      <m:t>g</m:t>
                    </m:r>
                  </m:e>
                  <m:sub>
                    <m:r>
                      <w:rPr>
                        <w:rFonts w:ascii="Cambria Math" w:hAnsi="Cambria Math" w:cs="Times New Roman"/>
                        <w:sz w:val="22"/>
                      </w:rPr>
                      <m:t>ULS</m:t>
                    </m:r>
                  </m:sub>
                </m:sSub>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m:t>
                </m:r>
                <m:f>
                  <m:fPr>
                    <m:ctrlPr>
                      <w:rPr>
                        <w:rFonts w:ascii="Cambria Math" w:hAnsi="Cambria Math" w:cs="Times New Roman"/>
                        <w:bCs/>
                        <w:i/>
                        <w:sz w:val="22"/>
                      </w:rPr>
                    </m:ctrlPr>
                  </m:fPr>
                  <m:num>
                    <m:r>
                      <w:rPr>
                        <w:rFonts w:ascii="Cambria Math" w:hAnsi="Cambria Math" w:cs="Times New Roman"/>
                        <w:sz w:val="22"/>
                      </w:rPr>
                      <m:t>U</m:t>
                    </m:r>
                  </m:num>
                  <m:den>
                    <m:r>
                      <w:rPr>
                        <w:rFonts w:ascii="Cambria Math" w:hAnsi="Cambria Math" w:cs="Times New Roman"/>
                        <w:sz w:val="22"/>
                      </w:rPr>
                      <m:t>∅</m:t>
                    </m:r>
                    <m:sSub>
                      <m:sSubPr>
                        <m:ctrlPr>
                          <w:rPr>
                            <w:rFonts w:ascii="Cambria Math" w:hAnsi="Cambria Math" w:cs="Times New Roman"/>
                            <w:bCs/>
                            <w:i/>
                            <w:sz w:val="22"/>
                          </w:rPr>
                        </m:ctrlPr>
                      </m:sSubPr>
                      <m:e>
                        <m:r>
                          <w:rPr>
                            <w:rFonts w:ascii="Cambria Math" w:hAnsi="Cambria Math" w:cs="Times New Roman"/>
                            <w:sz w:val="22"/>
                          </w:rPr>
                          <m:t>R</m:t>
                        </m:r>
                      </m:e>
                      <m:sub>
                        <m:r>
                          <w:rPr>
                            <w:rFonts w:ascii="Cambria Math" w:hAnsi="Cambria Math" w:cs="Times New Roman"/>
                            <w:sz w:val="22"/>
                          </w:rPr>
                          <m:t>n</m:t>
                        </m:r>
                      </m:sub>
                    </m:sSub>
                  </m:den>
                </m:f>
                <m:r>
                  <w:rPr>
                    <w:rFonts w:ascii="Cambria Math" w:hAnsi="Cambria Math" w:cs="Times New Roman"/>
                    <w:sz w:val="22"/>
                  </w:rPr>
                  <m:t>-1 ≤0</m:t>
                </m:r>
              </m:oMath>
            </m:oMathPara>
          </w:p>
          <w:p w14:paraId="7DB62BBB" w14:textId="77777777" w:rsidR="00D423E1" w:rsidRPr="001E7E20" w:rsidRDefault="00823BF7" w:rsidP="001E7E20">
            <w:pPr>
              <w:wordWrap/>
              <w:spacing w:line="360" w:lineRule="auto"/>
              <w:jc w:val="left"/>
              <w:rPr>
                <w:rFonts w:ascii="Times New Roman" w:hAnsi="Times New Roman" w:cs="Times New Roman"/>
                <w:bCs/>
                <w:sz w:val="22"/>
              </w:rPr>
            </w:pPr>
            <m:oMathPara>
              <m:oMath>
                <m:sSub>
                  <m:sSubPr>
                    <m:ctrlPr>
                      <w:rPr>
                        <w:rFonts w:ascii="Cambria Math" w:hAnsi="Cambria Math" w:cs="Times New Roman"/>
                        <w:bCs/>
                        <w:i/>
                        <w:sz w:val="22"/>
                      </w:rPr>
                    </m:ctrlPr>
                  </m:sSubPr>
                  <m:e>
                    <m:r>
                      <w:rPr>
                        <w:rFonts w:ascii="Cambria Math" w:hAnsi="Cambria Math" w:cs="Times New Roman"/>
                        <w:sz w:val="22"/>
                      </w:rPr>
                      <m:t>g</m:t>
                    </m:r>
                  </m:e>
                  <m:sub>
                    <m:r>
                      <w:rPr>
                        <w:rFonts w:ascii="Cambria Math" w:hAnsi="Cambria Math" w:cs="Times New Roman"/>
                        <w:sz w:val="22"/>
                      </w:rPr>
                      <m:t>ULS, rebar</m:t>
                    </m:r>
                  </m:sub>
                </m:sSub>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m:t>
                </m:r>
                <m:d>
                  <m:dPr>
                    <m:begChr m:val="{"/>
                    <m:endChr m:val=""/>
                    <m:ctrlPr>
                      <w:rPr>
                        <w:rFonts w:ascii="Cambria Math" w:hAnsi="Cambria Math" w:cs="Times New Roman"/>
                        <w:bCs/>
                        <w:i/>
                        <w:sz w:val="22"/>
                      </w:rPr>
                    </m:ctrlPr>
                  </m:dPr>
                  <m:e>
                    <m:eqArr>
                      <m:eqArrPr>
                        <m:ctrlPr>
                          <w:rPr>
                            <w:rFonts w:ascii="Cambria Math" w:hAnsi="Cambria Math" w:cs="Times New Roman"/>
                            <w:bCs/>
                            <w:i/>
                            <w:sz w:val="22"/>
                          </w:rPr>
                        </m:ctrlPr>
                      </m:eqArrPr>
                      <m:e>
                        <m:f>
                          <m:fPr>
                            <m:ctrlPr>
                              <w:rPr>
                                <w:rFonts w:ascii="Cambria Math" w:hAnsi="Cambria Math" w:cs="Times New Roman"/>
                                <w:bCs/>
                                <w:i/>
                                <w:sz w:val="22"/>
                              </w:rPr>
                            </m:ctrlPr>
                          </m:fPr>
                          <m:num>
                            <m:sSub>
                              <m:sSubPr>
                                <m:ctrlPr>
                                  <w:rPr>
                                    <w:rFonts w:ascii="Cambria Math" w:hAnsi="Cambria Math" w:cs="Times New Roman"/>
                                    <w:bCs/>
                                    <w:i/>
                                    <w:sz w:val="22"/>
                                  </w:rPr>
                                </m:ctrlPr>
                              </m:sSubPr>
                              <m:e>
                                <m:r>
                                  <w:rPr>
                                    <w:rFonts w:ascii="Cambria Math" w:hAnsi="Cambria Math" w:cs="Times New Roman"/>
                                    <w:sz w:val="22"/>
                                  </w:rPr>
                                  <m:t>ρ</m:t>
                                </m:r>
                              </m:e>
                              <m:sub>
                                <m:r>
                                  <w:rPr>
                                    <w:rFonts w:ascii="Cambria Math" w:hAnsi="Cambria Math" w:cs="Times New Roman"/>
                                    <w:sz w:val="22"/>
                                  </w:rPr>
                                  <m:t>min</m:t>
                                </m:r>
                              </m:sub>
                            </m:sSub>
                          </m:num>
                          <m:den>
                            <m:r>
                              <w:rPr>
                                <w:rFonts w:ascii="Cambria Math" w:hAnsi="Cambria Math" w:cs="Times New Roman"/>
                                <w:sz w:val="22"/>
                              </w:rPr>
                              <m:t>ρ</m:t>
                            </m:r>
                          </m:den>
                        </m:f>
                        <m:r>
                          <w:rPr>
                            <w:rFonts w:ascii="Cambria Math" w:hAnsi="Cambria Math" w:cs="Times New Roman"/>
                            <w:sz w:val="22"/>
                          </w:rPr>
                          <m:t>-1 ≤0</m:t>
                        </m:r>
                      </m:e>
                      <m:e>
                        <m:f>
                          <m:fPr>
                            <m:ctrlPr>
                              <w:rPr>
                                <w:rFonts w:ascii="Cambria Math" w:hAnsi="Cambria Math" w:cs="Times New Roman"/>
                                <w:bCs/>
                                <w:i/>
                                <w:sz w:val="22"/>
                              </w:rPr>
                            </m:ctrlPr>
                          </m:fPr>
                          <m:num>
                            <m:r>
                              <w:rPr>
                                <w:rFonts w:ascii="Cambria Math" w:hAnsi="Cambria Math" w:cs="Times New Roman"/>
                                <w:sz w:val="22"/>
                              </w:rPr>
                              <m:t>ρ</m:t>
                            </m:r>
                          </m:num>
                          <m:den>
                            <m:sSub>
                              <m:sSubPr>
                                <m:ctrlPr>
                                  <w:rPr>
                                    <w:rFonts w:ascii="Cambria Math" w:hAnsi="Cambria Math" w:cs="Times New Roman"/>
                                    <w:bCs/>
                                    <w:i/>
                                    <w:sz w:val="22"/>
                                  </w:rPr>
                                </m:ctrlPr>
                              </m:sSubPr>
                              <m:e>
                                <m:r>
                                  <w:rPr>
                                    <w:rFonts w:ascii="Cambria Math" w:hAnsi="Cambria Math" w:cs="Times New Roman"/>
                                    <w:sz w:val="22"/>
                                  </w:rPr>
                                  <m:t>ρ</m:t>
                                </m:r>
                              </m:e>
                              <m:sub>
                                <m:r>
                                  <w:rPr>
                                    <w:rFonts w:ascii="Cambria Math" w:hAnsi="Cambria Math" w:cs="Times New Roman"/>
                                    <w:sz w:val="22"/>
                                  </w:rPr>
                                  <m:t>max</m:t>
                                </m:r>
                              </m:sub>
                            </m:sSub>
                          </m:den>
                        </m:f>
                        <m:r>
                          <w:rPr>
                            <w:rFonts w:ascii="Cambria Math" w:hAnsi="Cambria Math" w:cs="Times New Roman"/>
                            <w:sz w:val="22"/>
                          </w:rPr>
                          <m:t>-1 ≤0</m:t>
                        </m:r>
                      </m:e>
                    </m:eqArr>
                  </m:e>
                </m:d>
              </m:oMath>
            </m:oMathPara>
          </w:p>
        </w:tc>
        <w:tc>
          <w:tcPr>
            <w:tcW w:w="2335" w:type="dxa"/>
            <w:tcBorders>
              <w:top w:val="single" w:sz="4" w:space="0" w:color="auto"/>
              <w:left w:val="single" w:sz="4" w:space="0" w:color="auto"/>
              <w:bottom w:val="single" w:sz="4" w:space="0" w:color="auto"/>
              <w:right w:val="single" w:sz="4" w:space="0" w:color="auto"/>
            </w:tcBorders>
            <w:hideMark/>
          </w:tcPr>
          <w:p w14:paraId="50B8A150" w14:textId="565012DA" w:rsidR="00D423E1" w:rsidRPr="001E7E20" w:rsidRDefault="00F32670"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Flexural strength, shear strength, axial force-moment correlation (P-M), maximum/minimum reinforcement ratio</w:t>
            </w:r>
          </w:p>
        </w:tc>
        <w:tc>
          <w:tcPr>
            <w:tcW w:w="1333" w:type="dxa"/>
            <w:tcBorders>
              <w:top w:val="single" w:sz="4" w:space="0" w:color="auto"/>
              <w:left w:val="single" w:sz="4" w:space="0" w:color="auto"/>
              <w:bottom w:val="single" w:sz="4" w:space="0" w:color="auto"/>
              <w:right w:val="single" w:sz="4" w:space="0" w:color="auto"/>
            </w:tcBorders>
            <w:hideMark/>
          </w:tcPr>
          <w:p w14:paraId="561167FB" w14:textId="77777777" w:rsidR="00D423E1" w:rsidRPr="001E7E20" w:rsidRDefault="00D423E1"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ACI 318</w:t>
            </w:r>
          </w:p>
        </w:tc>
      </w:tr>
      <w:tr w:rsidR="00BB1EEC" w14:paraId="54E6AFB6" w14:textId="77777777" w:rsidTr="00BB1EEC">
        <w:trPr>
          <w:trHeight w:val="2453"/>
          <w:jc w:val="center"/>
        </w:trPr>
        <w:tc>
          <w:tcPr>
            <w:tcW w:w="1659" w:type="dxa"/>
            <w:tcBorders>
              <w:top w:val="single" w:sz="4" w:space="0" w:color="auto"/>
              <w:left w:val="single" w:sz="4" w:space="0" w:color="auto"/>
              <w:bottom w:val="single" w:sz="4" w:space="0" w:color="auto"/>
              <w:right w:val="single" w:sz="4" w:space="0" w:color="auto"/>
            </w:tcBorders>
            <w:hideMark/>
          </w:tcPr>
          <w:p w14:paraId="4270D2F1" w14:textId="6AA9D044" w:rsidR="00D423E1" w:rsidRPr="001E7E20" w:rsidRDefault="00D423E1"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Serviceability</w:t>
            </w:r>
          </w:p>
        </w:tc>
        <w:tc>
          <w:tcPr>
            <w:tcW w:w="990" w:type="dxa"/>
            <w:tcBorders>
              <w:top w:val="single" w:sz="4" w:space="0" w:color="auto"/>
              <w:left w:val="single" w:sz="4" w:space="0" w:color="auto"/>
              <w:bottom w:val="single" w:sz="4" w:space="0" w:color="auto"/>
              <w:right w:val="single" w:sz="4" w:space="0" w:color="auto"/>
            </w:tcBorders>
            <w:hideMark/>
          </w:tcPr>
          <w:p w14:paraId="7D594D86" w14:textId="7ED069D8" w:rsidR="00D423E1" w:rsidRPr="001E7E20" w:rsidRDefault="00D423E1"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SLS</w:t>
            </w:r>
          </w:p>
        </w:tc>
        <w:tc>
          <w:tcPr>
            <w:tcW w:w="1553" w:type="dxa"/>
            <w:tcBorders>
              <w:top w:val="single" w:sz="4" w:space="0" w:color="auto"/>
              <w:left w:val="single" w:sz="4" w:space="0" w:color="auto"/>
              <w:bottom w:val="single" w:sz="4" w:space="0" w:color="auto"/>
              <w:right w:val="single" w:sz="4" w:space="0" w:color="auto"/>
            </w:tcBorders>
            <w:hideMark/>
          </w:tcPr>
          <w:p w14:paraId="6600160C" w14:textId="0FD8785B" w:rsidR="00D423E1" w:rsidRPr="001E7E20" w:rsidRDefault="00944FC8"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Ensuring functionality and comfort by preventing excessive deformation, cracks, and vibrations</w:t>
            </w:r>
          </w:p>
        </w:tc>
        <w:tc>
          <w:tcPr>
            <w:tcW w:w="2526" w:type="dxa"/>
            <w:tcBorders>
              <w:top w:val="single" w:sz="4" w:space="0" w:color="auto"/>
              <w:left w:val="single" w:sz="4" w:space="0" w:color="auto"/>
              <w:bottom w:val="single" w:sz="4" w:space="0" w:color="auto"/>
              <w:right w:val="single" w:sz="4" w:space="0" w:color="auto"/>
            </w:tcBorders>
            <w:hideMark/>
          </w:tcPr>
          <w:p w14:paraId="2C5ABAAE" w14:textId="77777777" w:rsidR="00D423E1" w:rsidRPr="001E7E20" w:rsidRDefault="00823BF7" w:rsidP="001E7E20">
            <w:pPr>
              <w:wordWrap/>
              <w:spacing w:line="360" w:lineRule="auto"/>
              <w:jc w:val="left"/>
              <w:rPr>
                <w:rFonts w:ascii="Times New Roman" w:hAnsi="Times New Roman" w:cs="Times New Roman"/>
                <w:bCs/>
                <w:sz w:val="22"/>
              </w:rPr>
            </w:pPr>
            <m:oMathPara>
              <m:oMath>
                <m:sSub>
                  <m:sSubPr>
                    <m:ctrlPr>
                      <w:rPr>
                        <w:rFonts w:ascii="Cambria Math" w:hAnsi="Cambria Math" w:cs="Times New Roman"/>
                        <w:bCs/>
                        <w:i/>
                        <w:sz w:val="22"/>
                      </w:rPr>
                    </m:ctrlPr>
                  </m:sSubPr>
                  <m:e>
                    <m:r>
                      <w:rPr>
                        <w:rFonts w:ascii="Cambria Math" w:hAnsi="Cambria Math" w:cs="Times New Roman"/>
                        <w:sz w:val="22"/>
                      </w:rPr>
                      <m:t>g</m:t>
                    </m:r>
                  </m:e>
                  <m:sub>
                    <m:r>
                      <w:rPr>
                        <w:rFonts w:ascii="Cambria Math" w:hAnsi="Cambria Math" w:cs="Times New Roman"/>
                        <w:sz w:val="22"/>
                      </w:rPr>
                      <m:t>SLS, defl</m:t>
                    </m:r>
                  </m:sub>
                </m:sSub>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m:t>
                </m:r>
                <m:f>
                  <m:fPr>
                    <m:ctrlPr>
                      <w:rPr>
                        <w:rFonts w:ascii="Cambria Math" w:hAnsi="Cambria Math" w:cs="Times New Roman"/>
                        <w:bCs/>
                        <w:i/>
                        <w:sz w:val="22"/>
                      </w:rPr>
                    </m:ctrlPr>
                  </m:fPr>
                  <m:num>
                    <m:sSub>
                      <m:sSubPr>
                        <m:ctrlPr>
                          <w:rPr>
                            <w:rFonts w:ascii="Cambria Math" w:hAnsi="Cambria Math" w:cs="Times New Roman"/>
                            <w:bCs/>
                            <w:i/>
                            <w:sz w:val="22"/>
                          </w:rPr>
                        </m:ctrlPr>
                      </m:sSubPr>
                      <m:e>
                        <m:r>
                          <w:rPr>
                            <w:rFonts w:ascii="Cambria Math" w:hAnsi="Cambria Math" w:cs="Times New Roman"/>
                            <w:sz w:val="22"/>
                          </w:rPr>
                          <m:t>δ</m:t>
                        </m:r>
                      </m:e>
                      <m:sub>
                        <m:r>
                          <w:rPr>
                            <w:rFonts w:ascii="Cambria Math" w:hAnsi="Cambria Math" w:cs="Times New Roman"/>
                            <w:sz w:val="22"/>
                          </w:rPr>
                          <m:t>actual</m:t>
                        </m:r>
                      </m:sub>
                    </m:sSub>
                  </m:num>
                  <m:den>
                    <m:sSub>
                      <m:sSubPr>
                        <m:ctrlPr>
                          <w:rPr>
                            <w:rFonts w:ascii="Cambria Math" w:hAnsi="Cambria Math" w:cs="Times New Roman"/>
                            <w:bCs/>
                            <w:i/>
                            <w:sz w:val="22"/>
                          </w:rPr>
                        </m:ctrlPr>
                      </m:sSubPr>
                      <m:e>
                        <m:r>
                          <w:rPr>
                            <w:rFonts w:ascii="Cambria Math" w:hAnsi="Cambria Math" w:cs="Times New Roman"/>
                            <w:sz w:val="22"/>
                          </w:rPr>
                          <m:t>δ</m:t>
                        </m:r>
                      </m:e>
                      <m:sub>
                        <m:r>
                          <w:rPr>
                            <w:rFonts w:ascii="Cambria Math" w:hAnsi="Cambria Math" w:cs="Times New Roman"/>
                            <w:sz w:val="22"/>
                          </w:rPr>
                          <m:t>allowable</m:t>
                        </m:r>
                      </m:sub>
                    </m:sSub>
                  </m:den>
                </m:f>
                <m:r>
                  <w:rPr>
                    <w:rFonts w:ascii="Cambria Math" w:hAnsi="Cambria Math" w:cs="Times New Roman"/>
                    <w:sz w:val="22"/>
                  </w:rPr>
                  <m:t>-1 ≤0</m:t>
                </m:r>
              </m:oMath>
            </m:oMathPara>
          </w:p>
          <w:p w14:paraId="2FB86367" w14:textId="77777777" w:rsidR="00D423E1" w:rsidRPr="001E7E20" w:rsidRDefault="00823BF7" w:rsidP="001E7E20">
            <w:pPr>
              <w:wordWrap/>
              <w:spacing w:line="360" w:lineRule="auto"/>
              <w:jc w:val="left"/>
              <w:rPr>
                <w:rFonts w:ascii="Times New Roman" w:hAnsi="Times New Roman" w:cs="Times New Roman"/>
                <w:bCs/>
                <w:sz w:val="22"/>
              </w:rPr>
            </w:pPr>
            <m:oMathPara>
              <m:oMath>
                <m:sSub>
                  <m:sSubPr>
                    <m:ctrlPr>
                      <w:rPr>
                        <w:rFonts w:ascii="Cambria Math" w:hAnsi="Cambria Math" w:cs="Times New Roman"/>
                        <w:bCs/>
                        <w:i/>
                        <w:sz w:val="22"/>
                      </w:rPr>
                    </m:ctrlPr>
                  </m:sSubPr>
                  <m:e>
                    <m:r>
                      <w:rPr>
                        <w:rFonts w:ascii="Cambria Math" w:hAnsi="Cambria Math" w:cs="Times New Roman"/>
                        <w:sz w:val="22"/>
                      </w:rPr>
                      <m:t>g</m:t>
                    </m:r>
                  </m:e>
                  <m:sub>
                    <m:r>
                      <w:rPr>
                        <w:rFonts w:ascii="Cambria Math" w:hAnsi="Cambria Math" w:cs="Times New Roman"/>
                        <w:sz w:val="22"/>
                      </w:rPr>
                      <m:t>SLS, drift</m:t>
                    </m:r>
                  </m:sub>
                </m:sSub>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m:t>
                </m:r>
                <m:f>
                  <m:fPr>
                    <m:ctrlPr>
                      <w:rPr>
                        <w:rFonts w:ascii="Cambria Math" w:hAnsi="Cambria Math" w:cs="Times New Roman"/>
                        <w:bCs/>
                        <w:i/>
                        <w:sz w:val="22"/>
                      </w:rPr>
                    </m:ctrlPr>
                  </m:fPr>
                  <m:num>
                    <m:sSub>
                      <m:sSubPr>
                        <m:ctrlPr>
                          <w:rPr>
                            <w:rFonts w:ascii="Cambria Math" w:hAnsi="Cambria Math" w:cs="Times New Roman"/>
                            <w:bCs/>
                            <w:i/>
                            <w:sz w:val="22"/>
                          </w:rPr>
                        </m:ctrlPr>
                      </m:sSubPr>
                      <m:e>
                        <m:r>
                          <w:rPr>
                            <w:rFonts w:ascii="Cambria Math" w:hAnsi="Cambria Math" w:cs="Times New Roman"/>
                            <w:sz w:val="22"/>
                          </w:rPr>
                          <m:t>∆</m:t>
                        </m:r>
                      </m:e>
                      <m:sub>
                        <m:r>
                          <w:rPr>
                            <w:rFonts w:ascii="Cambria Math" w:hAnsi="Cambria Math" w:cs="Times New Roman"/>
                            <w:sz w:val="22"/>
                          </w:rPr>
                          <m:t>actual</m:t>
                        </m:r>
                      </m:sub>
                    </m:sSub>
                  </m:num>
                  <m:den>
                    <m:sSub>
                      <m:sSubPr>
                        <m:ctrlPr>
                          <w:rPr>
                            <w:rFonts w:ascii="Cambria Math" w:hAnsi="Cambria Math" w:cs="Times New Roman"/>
                            <w:bCs/>
                            <w:i/>
                            <w:sz w:val="22"/>
                          </w:rPr>
                        </m:ctrlPr>
                      </m:sSubPr>
                      <m:e>
                        <m:r>
                          <w:rPr>
                            <w:rFonts w:ascii="Cambria Math" w:hAnsi="Cambria Math" w:cs="Times New Roman"/>
                            <w:sz w:val="22"/>
                          </w:rPr>
                          <m:t>∆</m:t>
                        </m:r>
                      </m:e>
                      <m:sub>
                        <m:r>
                          <w:rPr>
                            <w:rFonts w:ascii="Cambria Math" w:hAnsi="Cambria Math" w:cs="Times New Roman"/>
                            <w:sz w:val="22"/>
                          </w:rPr>
                          <m:t>allowable</m:t>
                        </m:r>
                      </m:sub>
                    </m:sSub>
                  </m:den>
                </m:f>
                <m:r>
                  <w:rPr>
                    <w:rFonts w:ascii="Cambria Math" w:hAnsi="Cambria Math" w:cs="Times New Roman"/>
                    <w:sz w:val="22"/>
                  </w:rPr>
                  <m:t>-1 ≤0</m:t>
                </m:r>
              </m:oMath>
            </m:oMathPara>
          </w:p>
          <w:p w14:paraId="4FCA371D" w14:textId="77777777" w:rsidR="00D423E1" w:rsidRPr="001E7E20" w:rsidRDefault="00823BF7" w:rsidP="001E7E20">
            <w:pPr>
              <w:wordWrap/>
              <w:spacing w:line="360" w:lineRule="auto"/>
              <w:jc w:val="left"/>
              <w:rPr>
                <w:rFonts w:ascii="Times New Roman" w:hAnsi="Times New Roman" w:cs="Times New Roman"/>
                <w:bCs/>
                <w:sz w:val="22"/>
              </w:rPr>
            </w:pPr>
            <m:oMathPara>
              <m:oMath>
                <m:sSub>
                  <m:sSubPr>
                    <m:ctrlPr>
                      <w:rPr>
                        <w:rFonts w:ascii="Cambria Math" w:hAnsi="Cambria Math" w:cs="Times New Roman"/>
                        <w:bCs/>
                        <w:i/>
                        <w:sz w:val="22"/>
                      </w:rPr>
                    </m:ctrlPr>
                  </m:sSubPr>
                  <m:e>
                    <m:r>
                      <w:rPr>
                        <w:rFonts w:ascii="Cambria Math" w:hAnsi="Cambria Math" w:cs="Times New Roman"/>
                        <w:sz w:val="22"/>
                      </w:rPr>
                      <m:t>g</m:t>
                    </m:r>
                  </m:e>
                  <m:sub>
                    <m:r>
                      <w:rPr>
                        <w:rFonts w:ascii="Cambria Math" w:hAnsi="Cambria Math" w:cs="Times New Roman"/>
                        <w:sz w:val="22"/>
                      </w:rPr>
                      <m:t>SLS, crack</m:t>
                    </m:r>
                  </m:sub>
                </m:sSub>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m:t>
                </m:r>
                <m:f>
                  <m:fPr>
                    <m:ctrlPr>
                      <w:rPr>
                        <w:rFonts w:ascii="Cambria Math" w:hAnsi="Cambria Math" w:cs="Times New Roman"/>
                        <w:bCs/>
                        <w:i/>
                        <w:sz w:val="22"/>
                      </w:rPr>
                    </m:ctrlPr>
                  </m:fPr>
                  <m:num>
                    <m:sSub>
                      <m:sSubPr>
                        <m:ctrlPr>
                          <w:rPr>
                            <w:rFonts w:ascii="Cambria Math" w:hAnsi="Cambria Math" w:cs="Times New Roman"/>
                            <w:bCs/>
                            <w:i/>
                            <w:sz w:val="22"/>
                          </w:rPr>
                        </m:ctrlPr>
                      </m:sSubPr>
                      <m:e>
                        <m:r>
                          <w:rPr>
                            <w:rFonts w:ascii="Cambria Math" w:hAnsi="Cambria Math" w:cs="Times New Roman"/>
                            <w:sz w:val="22"/>
                          </w:rPr>
                          <m:t>ω</m:t>
                        </m:r>
                      </m:e>
                      <m:sub>
                        <m:r>
                          <w:rPr>
                            <w:rFonts w:ascii="Cambria Math" w:hAnsi="Cambria Math" w:cs="Times New Roman"/>
                            <w:sz w:val="22"/>
                          </w:rPr>
                          <m:t>actual</m:t>
                        </m:r>
                      </m:sub>
                    </m:sSub>
                  </m:num>
                  <m:den>
                    <m:sSub>
                      <m:sSubPr>
                        <m:ctrlPr>
                          <w:rPr>
                            <w:rFonts w:ascii="Cambria Math" w:hAnsi="Cambria Math" w:cs="Times New Roman"/>
                            <w:bCs/>
                            <w:i/>
                            <w:sz w:val="22"/>
                          </w:rPr>
                        </m:ctrlPr>
                      </m:sSubPr>
                      <m:e>
                        <m:r>
                          <w:rPr>
                            <w:rFonts w:ascii="Cambria Math" w:hAnsi="Cambria Math" w:cs="Times New Roman"/>
                            <w:sz w:val="22"/>
                          </w:rPr>
                          <m:t>ω</m:t>
                        </m:r>
                      </m:e>
                      <m:sub>
                        <m:r>
                          <w:rPr>
                            <w:rFonts w:ascii="Cambria Math" w:hAnsi="Cambria Math" w:cs="Times New Roman"/>
                            <w:sz w:val="22"/>
                          </w:rPr>
                          <m:t>allowable</m:t>
                        </m:r>
                      </m:sub>
                    </m:sSub>
                  </m:den>
                </m:f>
                <m:r>
                  <w:rPr>
                    <w:rFonts w:ascii="Cambria Math" w:hAnsi="Cambria Math" w:cs="Times New Roman"/>
                    <w:sz w:val="22"/>
                  </w:rPr>
                  <m:t>-1 ≤0</m:t>
                </m:r>
              </m:oMath>
            </m:oMathPara>
          </w:p>
          <w:p w14:paraId="1BB1456E" w14:textId="77777777" w:rsidR="00D423E1" w:rsidRPr="001E7E20" w:rsidRDefault="00823BF7" w:rsidP="001E7E20">
            <w:pPr>
              <w:wordWrap/>
              <w:spacing w:line="360" w:lineRule="auto"/>
              <w:jc w:val="left"/>
              <w:rPr>
                <w:rFonts w:ascii="Times New Roman" w:hAnsi="Times New Roman" w:cs="Times New Roman"/>
                <w:bCs/>
                <w:sz w:val="22"/>
              </w:rPr>
            </w:pPr>
            <m:oMathPara>
              <m:oMath>
                <m:sSub>
                  <m:sSubPr>
                    <m:ctrlPr>
                      <w:rPr>
                        <w:rFonts w:ascii="Cambria Math" w:hAnsi="Cambria Math" w:cs="Times New Roman"/>
                        <w:bCs/>
                        <w:i/>
                        <w:sz w:val="22"/>
                      </w:rPr>
                    </m:ctrlPr>
                  </m:sSubPr>
                  <m:e>
                    <m:r>
                      <w:rPr>
                        <w:rFonts w:ascii="Cambria Math" w:hAnsi="Cambria Math" w:cs="Times New Roman"/>
                        <w:sz w:val="22"/>
                      </w:rPr>
                      <m:t>g</m:t>
                    </m:r>
                  </m:e>
                  <m:sub>
                    <m:r>
                      <w:rPr>
                        <w:rFonts w:ascii="Cambria Math" w:hAnsi="Cambria Math" w:cs="Times New Roman"/>
                        <w:sz w:val="22"/>
                      </w:rPr>
                      <m:t>SLS, top</m:t>
                    </m:r>
                  </m:sub>
                </m:sSub>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m:t>
                </m:r>
                <m:f>
                  <m:fPr>
                    <m:ctrlPr>
                      <w:rPr>
                        <w:rFonts w:ascii="Cambria Math" w:hAnsi="Cambria Math" w:cs="Times New Roman"/>
                        <w:bCs/>
                        <w:i/>
                        <w:sz w:val="22"/>
                      </w:rPr>
                    </m:ctrlPr>
                  </m:fPr>
                  <m:num>
                    <m:sSub>
                      <m:sSubPr>
                        <m:ctrlPr>
                          <w:rPr>
                            <w:rFonts w:ascii="Cambria Math" w:hAnsi="Cambria Math" w:cs="Times New Roman"/>
                            <w:bCs/>
                            <w:i/>
                            <w:sz w:val="22"/>
                          </w:rPr>
                        </m:ctrlPr>
                      </m:sSubPr>
                      <m:e>
                        <m:r>
                          <w:rPr>
                            <w:rFonts w:ascii="Cambria Math" w:hAnsi="Cambria Math" w:cs="Times New Roman"/>
                            <w:sz w:val="22"/>
                          </w:rPr>
                          <m:t>∆</m:t>
                        </m:r>
                      </m:e>
                      <m:sub>
                        <m:r>
                          <w:rPr>
                            <w:rFonts w:ascii="Cambria Math" w:hAnsi="Cambria Math" w:cs="Times New Roman"/>
                            <w:sz w:val="22"/>
                          </w:rPr>
                          <m:t>top</m:t>
                        </m:r>
                      </m:sub>
                    </m:sSub>
                  </m:num>
                  <m:den>
                    <m:r>
                      <w:rPr>
                        <w:rFonts w:ascii="Cambria Math" w:hAnsi="Cambria Math" w:cs="Times New Roman"/>
                        <w:sz w:val="22"/>
                      </w:rPr>
                      <m:t>H/400</m:t>
                    </m:r>
                  </m:den>
                </m:f>
                <m:r>
                  <w:rPr>
                    <w:rFonts w:ascii="Cambria Math" w:hAnsi="Cambria Math" w:cs="Times New Roman"/>
                    <w:sz w:val="22"/>
                  </w:rPr>
                  <m:t>-1 ≤0</m:t>
                </m:r>
              </m:oMath>
            </m:oMathPara>
          </w:p>
        </w:tc>
        <w:tc>
          <w:tcPr>
            <w:tcW w:w="2335" w:type="dxa"/>
            <w:tcBorders>
              <w:top w:val="single" w:sz="4" w:space="0" w:color="auto"/>
              <w:left w:val="single" w:sz="4" w:space="0" w:color="auto"/>
              <w:bottom w:val="single" w:sz="4" w:space="0" w:color="auto"/>
              <w:right w:val="single" w:sz="4" w:space="0" w:color="auto"/>
            </w:tcBorders>
            <w:hideMark/>
          </w:tcPr>
          <w:p w14:paraId="7AC14408" w14:textId="4FCBCE39" w:rsidR="00D423E1" w:rsidRPr="001E7E20" w:rsidRDefault="00F32670" w:rsidP="001E7E20">
            <w:pPr>
              <w:wordWrap/>
              <w:spacing w:line="360" w:lineRule="auto"/>
              <w:jc w:val="left"/>
              <w:rPr>
                <w:rFonts w:ascii="Times New Roman" w:hAnsi="Times New Roman" w:cs="Times New Roman"/>
                <w:bCs/>
                <w:sz w:val="22"/>
              </w:rPr>
            </w:pPr>
            <w:r w:rsidRPr="001E7E20">
              <w:rPr>
                <w:rFonts w:ascii="Times New Roman" w:hAnsi="Times New Roman" w:cs="Times New Roman"/>
                <w:bCs/>
                <w:sz w:val="22"/>
              </w:rPr>
              <w:t>Deflection, inter-story displacement, top floor displacement, crack width control</w:t>
            </w:r>
          </w:p>
        </w:tc>
        <w:tc>
          <w:tcPr>
            <w:tcW w:w="1333" w:type="dxa"/>
            <w:tcBorders>
              <w:top w:val="single" w:sz="4" w:space="0" w:color="auto"/>
              <w:left w:val="single" w:sz="4" w:space="0" w:color="auto"/>
              <w:bottom w:val="single" w:sz="4" w:space="0" w:color="auto"/>
              <w:right w:val="single" w:sz="4" w:space="0" w:color="auto"/>
            </w:tcBorders>
            <w:hideMark/>
          </w:tcPr>
          <w:p w14:paraId="635BD426" w14:textId="77777777" w:rsidR="00D423E1" w:rsidRPr="001E7E20" w:rsidRDefault="00D423E1" w:rsidP="001E7E20">
            <w:pPr>
              <w:keepNext/>
              <w:wordWrap/>
              <w:spacing w:line="360" w:lineRule="auto"/>
              <w:jc w:val="left"/>
              <w:rPr>
                <w:rFonts w:ascii="Times New Roman" w:hAnsi="Times New Roman" w:cs="Times New Roman"/>
                <w:bCs/>
                <w:sz w:val="22"/>
              </w:rPr>
            </w:pPr>
            <w:r w:rsidRPr="001E7E20">
              <w:rPr>
                <w:rFonts w:ascii="Times New Roman" w:hAnsi="Times New Roman" w:cs="Times New Roman"/>
                <w:bCs/>
                <w:sz w:val="22"/>
              </w:rPr>
              <w:t>ACI 318, ASCE 7</w:t>
            </w:r>
          </w:p>
        </w:tc>
      </w:tr>
    </w:tbl>
    <w:p w14:paraId="17AA0BAE" w14:textId="77777777" w:rsidR="00D423E1" w:rsidRPr="00242652" w:rsidRDefault="00D423E1" w:rsidP="00D423E1"/>
    <w:p w14:paraId="74E0D925" w14:textId="2F8A4FC9" w:rsidR="00232494" w:rsidRDefault="00232494" w:rsidP="001F5AFF">
      <w:pPr>
        <w:pStyle w:val="SCI"/>
      </w:pPr>
      <w:r w:rsidRPr="0038206D">
        <w:t>Proposed Optimization Framework</w:t>
      </w:r>
    </w:p>
    <w:p w14:paraId="6D421E5E" w14:textId="244055AA" w:rsidR="00C51B46" w:rsidRDefault="00075673" w:rsidP="00C8303F">
      <w:pPr>
        <w:pStyle w:val="SCI0"/>
      </w:pPr>
      <w:r>
        <w:t xml:space="preserve">The optimization framework introduced in this study comprises two primary stages: (1) the construction of a project-specific database and (2) the optimization process, as illustrated in Figure 1. This bifurcated approach delineates the search space for a particular design problem and segregates the </w:t>
      </w:r>
      <w:r>
        <w:lastRenderedPageBreak/>
        <w:t>computationally demanding individual section review from the principal optimization loop, thereby enhancing both efficiency and practicality.</w:t>
      </w:r>
    </w:p>
    <w:p w14:paraId="5BDDFFB4" w14:textId="26BEA092" w:rsidR="008E39F2" w:rsidRDefault="008E39F2" w:rsidP="0011275B">
      <w:pPr>
        <w:jc w:val="center"/>
      </w:pPr>
      <w:r>
        <w:rPr>
          <w:noProof/>
        </w:rPr>
        <w:drawing>
          <wp:inline distT="0" distB="0" distL="0" distR="0" wp14:anchorId="0D7BA7B8" wp14:editId="39E8FFAA">
            <wp:extent cx="5813455" cy="4774823"/>
            <wp:effectExtent l="0" t="0" r="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a:picLocks noChangeAspect="1" noChangeArrowheads="1"/>
                    </pic:cNvPicPr>
                  </pic:nvPicPr>
                  <pic:blipFill>
                    <a:blip r:embed="rId8"/>
                    <a:stretch>
                      <a:fillRect/>
                    </a:stretch>
                  </pic:blipFill>
                  <pic:spPr bwMode="auto">
                    <a:xfrm>
                      <a:off x="0" y="0"/>
                      <a:ext cx="5813455" cy="4774823"/>
                    </a:xfrm>
                    <a:prstGeom prst="rect">
                      <a:avLst/>
                    </a:prstGeom>
                    <a:noFill/>
                    <a:ln>
                      <a:noFill/>
                    </a:ln>
                  </pic:spPr>
                </pic:pic>
              </a:graphicData>
            </a:graphic>
          </wp:inline>
        </w:drawing>
      </w:r>
    </w:p>
    <w:p w14:paraId="6EA78FA1" w14:textId="3E973A82" w:rsidR="008E39F2" w:rsidRDefault="008E39F2" w:rsidP="008E39F2">
      <w:pPr>
        <w:pStyle w:val="SCIFigure"/>
        <w:ind w:left="600"/>
        <w:rPr>
          <w:rFonts w:ascii="Times New Roman" w:hAnsi="Times New Roman" w:cs="Times New Roman"/>
          <w:sz w:val="22"/>
        </w:rPr>
      </w:pPr>
      <w:r w:rsidRPr="009657D5">
        <w:rPr>
          <w:rFonts w:hint="eastAsia"/>
          <w:b/>
          <w:bCs/>
        </w:rPr>
        <w:t xml:space="preserve">Figure </w:t>
      </w:r>
      <w:r w:rsidRPr="009657D5">
        <w:rPr>
          <w:rFonts w:hint="eastAsia"/>
          <w:b/>
          <w:bCs/>
        </w:rPr>
        <w:fldChar w:fldCharType="begin"/>
      </w:r>
      <w:r w:rsidRPr="009657D5">
        <w:rPr>
          <w:rFonts w:hint="eastAsia"/>
          <w:b/>
          <w:bCs/>
        </w:rPr>
        <w:instrText xml:space="preserve"> SEQ Figure \* ARABIC </w:instrText>
      </w:r>
      <w:r w:rsidRPr="009657D5">
        <w:rPr>
          <w:rFonts w:hint="eastAsia"/>
          <w:b/>
          <w:bCs/>
        </w:rPr>
        <w:fldChar w:fldCharType="separate"/>
      </w:r>
      <w:r w:rsidR="00823BF7">
        <w:rPr>
          <w:b/>
          <w:bCs/>
          <w:noProof/>
        </w:rPr>
        <w:t>1</w:t>
      </w:r>
      <w:r w:rsidRPr="009657D5">
        <w:rPr>
          <w:rFonts w:hint="eastAsia"/>
          <w:b/>
          <w:bCs/>
          <w:noProof/>
        </w:rPr>
        <w:fldChar w:fldCharType="end"/>
      </w:r>
      <w:r w:rsidRPr="009657D5">
        <w:rPr>
          <w:rFonts w:hint="eastAsia"/>
          <w:b/>
          <w:bCs/>
        </w:rPr>
        <w:t>.</w:t>
      </w:r>
      <w:r>
        <w:rPr>
          <w:rFonts w:hint="eastAsia"/>
        </w:rPr>
        <w:t xml:space="preserve"> Overall Flowchart of the Proposed Optimization Framework</w:t>
      </w:r>
    </w:p>
    <w:p w14:paraId="3A447778" w14:textId="77910BA2" w:rsidR="007110EC" w:rsidRDefault="0036444C" w:rsidP="007110EC">
      <w:pPr>
        <w:pStyle w:val="SCI"/>
        <w:numPr>
          <w:ilvl w:val="1"/>
          <w:numId w:val="25"/>
        </w:numPr>
      </w:pPr>
      <w:r w:rsidRPr="0036444C">
        <w:t>Overall Optimization Process</w:t>
      </w:r>
    </w:p>
    <w:p w14:paraId="76C3B5A6" w14:textId="6846DE6A" w:rsidR="009475B3" w:rsidRDefault="00075673" w:rsidP="009475B3">
      <w:pPr>
        <w:pStyle w:val="SCI0"/>
      </w:pPr>
      <w:r>
        <w:t xml:space="preserve">The initial phase of database construction involves a preparatory procedure that delineates a tailored search space for a specific optimization problem. By inputting particular constraints pertinent to a given project—such as materials, cross-sectional dimensions, and rebar specifications (Figure 1, Step 1)—a library is generated comprising all feasible combinations of beam and column sections that meet these criteria (Step 2). For each cross-section, performance metrics (strength, serviceability) and attributes (cost, </w:t>
      </w:r>
      <w:r w:rsidR="00AA4D65">
        <w:t>embodied carbon</w:t>
      </w:r>
      <w:r>
        <w:t>) are pre-calculated through individual structural analyses (Step 3), and the results are stored in a database for utilization in the optimization phase (Step 4).</w:t>
      </w:r>
    </w:p>
    <w:p w14:paraId="5E01907A" w14:textId="1F8E13E5" w:rsidR="009475B3" w:rsidRPr="009475B3" w:rsidRDefault="003D36E9" w:rsidP="009475B3">
      <w:pPr>
        <w:pStyle w:val="SCI0"/>
      </w:pPr>
      <w:r>
        <w:t xml:space="preserve">The second optimization stage constitutes the central process that seeks optimal solutions utilizing the customized database generated in the preceding stage, employing the NSGA-II algorithm. </w:t>
      </w:r>
      <w:r>
        <w:lastRenderedPageBreak/>
        <w:t>This algorithm initiates the process by forming the initial population through the combination of section IDs from the database and the rotation status of columns (Step 5). It then conducts repeated fitness evaluations (Steps 6–8) for each candidate design. This iterative process continues until the predefined termination conditions (Step 9) are satisfied, ultimately yielding the Pareto optimal front.</w:t>
      </w:r>
    </w:p>
    <w:p w14:paraId="2EF8A785" w14:textId="7CD3DABE" w:rsidR="00616E5D" w:rsidRDefault="00616E5D" w:rsidP="007110EC">
      <w:pPr>
        <w:pStyle w:val="SCI"/>
        <w:numPr>
          <w:ilvl w:val="1"/>
          <w:numId w:val="25"/>
        </w:numPr>
      </w:pPr>
      <w:r w:rsidRPr="00616E5D">
        <w:t>Project-Specific Section Database Generation</w:t>
      </w:r>
    </w:p>
    <w:p w14:paraId="29FDF757" w14:textId="77777777" w:rsidR="009163D2" w:rsidRDefault="009163D2" w:rsidP="005D4268">
      <w:pPr>
        <w:pStyle w:val="SCI0"/>
      </w:pPr>
      <w:r>
        <w:t>This framework initially establishes a tailored discrete section database that adheres to the practical constraints delineated for each optimization problem. By conceptualizing the optimization problem as a discrete combinatorial issue within a realistic search space, it ensures that the ultimate solution can be directly implemented without necessitating additional post-processing. Given the computationally demanding nature of database creation, this phase was executed using MATLAB for its robust numerical computation capabilities, whereas the primary framework, which conducts optimization utilizing the generated database, was implemented in a Python environment leveraging the DEAP and OpenSees libraries.</w:t>
      </w:r>
    </w:p>
    <w:p w14:paraId="0F069B27" w14:textId="01747DCF" w:rsidR="009163D2" w:rsidRPr="0042098E" w:rsidRDefault="009163D2" w:rsidP="005D4268">
      <w:pPr>
        <w:pStyle w:val="SCI0"/>
      </w:pPr>
      <w:r>
        <w:t xml:space="preserve">For the numerical example presented in this study, the search space was delineated by a comprehensive set of design </w:t>
      </w:r>
      <w:r w:rsidRPr="0042098E">
        <w:t>parameters, including section dimensions, material strengths, and reinforcement details. The full scope of these parameters is detailed in Table 2. The number of potential unique sections, derived from the combinations of these parameters, is on the order of tens of thousands, making an exhaustive enumeration computationally prohibitive and unnecessary for a metaheuristic search. Therefore, a database of 1,000 sections each for beams and columns was strategically generated. This was achieved by applying random sampling to the defined parameters, thereby constructing a representative discretized search space that statistically approximates the distribution of the entire potential design space. This approach is based on assumption that a near-optimal solution can be constructed from combinations of these representative cross-sections, as it ensures the search space is sufficiently diverse to capture a wide spectrum of performance characteristics—from highly economical to robustly conservative. The actual costs and embodied carbon amounts corresponding to the generated cross-section IDs are illustrated in Figure 2, and Table 3 summarizes the unit values used to calculate these properties.</w:t>
      </w:r>
    </w:p>
    <w:p w14:paraId="519B88E3" w14:textId="2DC7D5B4" w:rsidR="0020011A" w:rsidRPr="0053090C" w:rsidRDefault="009163D2" w:rsidP="005D4268">
      <w:pPr>
        <w:pStyle w:val="SCI0"/>
        <w:ind w:firstLine="0"/>
      </w:pPr>
      <w:r w:rsidRPr="0042098E">
        <w:t>The generated database is organized based on key performance indicators to enhance the algorithm's search efficiency</w:t>
      </w:r>
      <w:r>
        <w:t xml:space="preserve"> and ensure consistency in result analysis. Beam cross-sections are arranged in ascending order according to the major axis design flexural strength </w:t>
      </w:r>
      <w:r>
        <w:rPr>
          <w:rStyle w:val="mopen"/>
        </w:rPr>
        <w:t>(</w:t>
      </w:r>
      <m:oMath>
        <m:r>
          <w:rPr>
            <w:rStyle w:val="mord"/>
            <w:rFonts w:ascii="Cambria Math" w:hAnsi="Cambria Math"/>
          </w:rPr>
          <m:t>ϕ</m:t>
        </m:r>
        <m:sSub>
          <m:sSubPr>
            <m:ctrlPr>
              <w:rPr>
                <w:rStyle w:val="mord"/>
                <w:rFonts w:ascii="Cambria Math" w:hAnsi="Cambria Math"/>
                <w:i/>
              </w:rPr>
            </m:ctrlPr>
          </m:sSubPr>
          <m:e>
            <m:r>
              <w:rPr>
                <w:rStyle w:val="mord"/>
                <w:rFonts w:ascii="Cambria Math" w:hAnsi="Cambria Math"/>
              </w:rPr>
              <m:t>M</m:t>
            </m:r>
          </m:e>
          <m:sub>
            <m:r>
              <w:rPr>
                <w:rStyle w:val="mord"/>
                <w:rFonts w:ascii="Cambria Math" w:hAnsi="Cambria Math"/>
              </w:rPr>
              <m:t>n</m:t>
            </m:r>
          </m:sub>
        </m:sSub>
      </m:oMath>
      <w:r>
        <w:rPr>
          <w:rStyle w:val="vlist-s"/>
        </w:rPr>
        <w:t>​</w:t>
      </w:r>
      <w:r>
        <w:rPr>
          <w:rStyle w:val="mclose"/>
        </w:rPr>
        <w:t>)</w:t>
      </w:r>
      <w:r>
        <w:t>, while column cross-sections are sorted in ascending order based on the area of the axial force-moment interaction diagram (P-M Diagram) of the major axis. Consequently, within each database, a lower section ID signifies lower section performance and cost.</w:t>
      </w:r>
    </w:p>
    <w:p w14:paraId="25954505" w14:textId="44718200" w:rsidR="00BD19E6" w:rsidRDefault="00BD19E6" w:rsidP="00BD19E6">
      <w:pPr>
        <w:pStyle w:val="SCI"/>
        <w:numPr>
          <w:ilvl w:val="2"/>
          <w:numId w:val="25"/>
        </w:numPr>
      </w:pPr>
      <w:r w:rsidRPr="00BD19E6">
        <w:lastRenderedPageBreak/>
        <w:t>Beam Section Database Generation</w:t>
      </w:r>
    </w:p>
    <w:p w14:paraId="09D34F17" w14:textId="2C0D7B6E" w:rsidR="008C1FB4" w:rsidRPr="008C1FB4" w:rsidRDefault="00585210" w:rsidP="00865096">
      <w:pPr>
        <w:pStyle w:val="SCI0"/>
      </w:pPr>
      <w:r>
        <w:t>Given that flexural and shear resistance are critical in beams, the design flexural strength (</w:t>
      </w:r>
      <m:oMath>
        <m:r>
          <w:rPr>
            <w:rFonts w:ascii="Cambria Math" w:hAnsi="Cambria Math"/>
          </w:rPr>
          <m:t>ϕ</m:t>
        </m:r>
        <m:sSub>
          <m:sSubPr>
            <m:ctrlPr>
              <w:rPr>
                <w:rFonts w:ascii="Cambria Math" w:hAnsi="Cambria Math"/>
                <w:i/>
              </w:rPr>
            </m:ctrlPr>
          </m:sSubPr>
          <m:e>
            <m:r>
              <w:rPr>
                <w:rFonts w:ascii="Cambria Math" w:hAnsi="Cambria Math"/>
              </w:rPr>
              <m:t>M</m:t>
            </m:r>
          </m:e>
          <m:sub>
            <m:r>
              <w:rPr>
                <w:rFonts w:ascii="Cambria Math" w:hAnsi="Cambria Math"/>
              </w:rPr>
              <m:t>n</m:t>
            </m:r>
          </m:sub>
        </m:sSub>
      </m:oMath>
      <w:r>
        <w:t>) and design shear strength (</w:t>
      </w:r>
      <m:oMath>
        <m:r>
          <w:rPr>
            <w:rFonts w:ascii="Cambria Math" w:hAnsi="Cambria Math"/>
          </w:rPr>
          <m:t>ϕ</m:t>
        </m:r>
        <m:sSub>
          <m:sSubPr>
            <m:ctrlPr>
              <w:rPr>
                <w:rFonts w:ascii="Cambria Math" w:hAnsi="Cambria Math"/>
                <w:i/>
              </w:rPr>
            </m:ctrlPr>
          </m:sSubPr>
          <m:e>
            <m:r>
              <w:rPr>
                <w:rFonts w:ascii="Cambria Math" w:hAnsi="Cambria Math"/>
              </w:rPr>
              <m:t>V</m:t>
            </m:r>
          </m:e>
          <m:sub>
            <m:r>
              <w:rPr>
                <w:rFonts w:ascii="Cambria Math" w:hAnsi="Cambria Math"/>
              </w:rPr>
              <m:t>n</m:t>
            </m:r>
          </m:sub>
        </m:sSub>
      </m:oMath>
      <w:r>
        <w:t>) are computed as primary performance indicators. The generated code initially calculates the balanced reinforcement ratio (</w:t>
      </w:r>
      <m:oMath>
        <m:sSub>
          <m:sSubPr>
            <m:ctrlPr>
              <w:rPr>
                <w:rFonts w:ascii="Cambria Math" w:hAnsi="Cambria Math"/>
                <w:i/>
              </w:rPr>
            </m:ctrlPr>
          </m:sSubPr>
          <m:e>
            <m:r>
              <w:rPr>
                <w:rFonts w:ascii="Cambria Math" w:hAnsi="Cambria Math"/>
              </w:rPr>
              <m:t>ρ</m:t>
            </m:r>
          </m:e>
          <m:sub>
            <m:r>
              <w:rPr>
                <w:rFonts w:ascii="Cambria Math" w:hAnsi="Cambria Math"/>
              </w:rPr>
              <m:t>b</m:t>
            </m:r>
          </m:sub>
        </m:sSub>
      </m:oMath>
      <w:r>
        <w:t>) in accordance with ACI 318 regulations. Based on this calculation, it randomly determines the tensile reinforcement ratio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t>) and the compression reinforcement ratio (</w:t>
      </w:r>
      <m:oMath>
        <m:sSubSup>
          <m:sSubSupPr>
            <m:ctrlPr>
              <w:rPr>
                <w:rFonts w:ascii="Cambria Math" w:hAnsi="Cambria Math"/>
                <w:i/>
              </w:rPr>
            </m:ctrlPr>
          </m:sSubSupPr>
          <m:e>
            <m:r>
              <w:rPr>
                <w:rFonts w:ascii="Cambria Math" w:hAnsi="Cambria Math"/>
              </w:rPr>
              <m:t>ρ</m:t>
            </m:r>
          </m:e>
          <m:sub>
            <m:r>
              <w:rPr>
                <w:rFonts w:ascii="Cambria Math" w:hAnsi="Cambria Math"/>
              </w:rPr>
              <m:t>s</m:t>
            </m:r>
          </m:sub>
          <m:sup>
            <m:r>
              <w:rPr>
                <w:rFonts w:ascii="Cambria Math" w:hAnsi="Cambria Math"/>
              </w:rPr>
              <m:t>'</m:t>
            </m:r>
          </m:sup>
        </m:sSubSup>
      </m:oMath>
      <w:r>
        <w:t>) within a range that promotes ductile failure. Consequently, all beams included in the database are doubly reinforced with compression reinforcement. All cross-sections comply with the minimum and maximum reinforcement ratio, bar spacing, and cover thickness requirements, and they also fulfill serviceability requirements through crack width assessments.</w:t>
      </w:r>
    </w:p>
    <w:p w14:paraId="74CA6567" w14:textId="7893670B" w:rsidR="00844416" w:rsidRDefault="00844416" w:rsidP="00BD19E6">
      <w:pPr>
        <w:pStyle w:val="SCI"/>
        <w:numPr>
          <w:ilvl w:val="2"/>
          <w:numId w:val="25"/>
        </w:numPr>
      </w:pPr>
      <w:r w:rsidRPr="00844416">
        <w:t>Column Section Database Generation</w:t>
      </w:r>
    </w:p>
    <w:p w14:paraId="56401A60" w14:textId="377F5B6C" w:rsidR="00E97CDC" w:rsidRDefault="001F6F1C" w:rsidP="00E937EC">
      <w:pPr>
        <w:pStyle w:val="SCI0"/>
      </w:pPr>
      <w:r>
        <w:t>Columns are designed to withstand axial force, biaxial bending, and shear simultaneously, with all strengths being calculated except for torsion. The generated code randomly determines the reinforcement quantity within the total reinforcement ratio</w:t>
      </w:r>
      <w:r w:rsidR="00105990">
        <w:t xml:space="preserve"> (</w:t>
      </w:r>
      <m:oMath>
        <m:sSub>
          <m:sSubPr>
            <m:ctrlPr>
              <w:rPr>
                <w:rFonts w:ascii="Cambria Math" w:hAnsi="Cambria Math"/>
                <w:i/>
              </w:rPr>
            </m:ctrlPr>
          </m:sSubPr>
          <m:e>
            <m:r>
              <w:rPr>
                <w:rFonts w:ascii="Cambria Math" w:hAnsi="Cambria Math"/>
              </w:rPr>
              <m:t>ρ</m:t>
            </m:r>
          </m:e>
          <m:sub>
            <m:r>
              <w:rPr>
                <w:rFonts w:ascii="Cambria Math" w:hAnsi="Cambria Math"/>
              </w:rPr>
              <m:t>g</m:t>
            </m:r>
          </m:sub>
        </m:sSub>
      </m:oMath>
      <w:r w:rsidR="00105990">
        <w:t>)</w:t>
      </w:r>
      <w:r>
        <w:t xml:space="preserve"> range specified by ACI 318 (1%~8%). The section is constrained to a rectangular shape, and after positioning four corner rebars as a basic arrangement, additional rebars are randomly distributed along the major or minor axis. This results in various patterns, including not only simple arrangements on all four sides but also configurations that enhance stiffness along a specific axis, such as two-side reinforcement. Through this methodology, axial force-moment interaction diagrams and biaxial shear strengths are computed and incorporated into the database.</w:t>
      </w:r>
    </w:p>
    <w:p w14:paraId="0E79BE2E" w14:textId="7B292343" w:rsidR="00D64342" w:rsidRDefault="00D64342" w:rsidP="00D64342">
      <w:pPr>
        <w:pStyle w:val="SCIFigure"/>
        <w:ind w:left="600"/>
      </w:pPr>
      <w:r w:rsidRPr="00D64342">
        <w:rPr>
          <w:b/>
          <w:bCs/>
        </w:rPr>
        <w:t xml:space="preserve">Table </w:t>
      </w:r>
      <w:r w:rsidRPr="00D64342">
        <w:rPr>
          <w:b/>
          <w:bCs/>
        </w:rPr>
        <w:fldChar w:fldCharType="begin"/>
      </w:r>
      <w:r w:rsidRPr="00D64342">
        <w:rPr>
          <w:b/>
          <w:bCs/>
        </w:rPr>
        <w:instrText xml:space="preserve"> SEQ Table \* ARABIC </w:instrText>
      </w:r>
      <w:r w:rsidRPr="00D64342">
        <w:rPr>
          <w:b/>
          <w:bCs/>
        </w:rPr>
        <w:fldChar w:fldCharType="separate"/>
      </w:r>
      <w:r w:rsidR="00823BF7">
        <w:rPr>
          <w:b/>
          <w:bCs/>
          <w:noProof/>
        </w:rPr>
        <w:t>2</w:t>
      </w:r>
      <w:r w:rsidRPr="00D64342">
        <w:rPr>
          <w:b/>
          <w:bCs/>
        </w:rPr>
        <w:fldChar w:fldCharType="end"/>
      </w:r>
      <w:r w:rsidRPr="00D64342">
        <w:rPr>
          <w:b/>
          <w:bCs/>
        </w:rPr>
        <w:t>.</w:t>
      </w:r>
      <w:r>
        <w:t xml:space="preserve"> </w:t>
      </w:r>
      <w:r w:rsidRPr="004262CD">
        <w:t>Parameters for Project-Specific Database Generation</w:t>
      </w:r>
    </w:p>
    <w:tbl>
      <w:tblPr>
        <w:tblStyle w:val="ab"/>
        <w:tblW w:w="0" w:type="auto"/>
        <w:jc w:val="center"/>
        <w:tblInd w:w="0" w:type="dxa"/>
        <w:tblLook w:val="04A0" w:firstRow="1" w:lastRow="0" w:firstColumn="1" w:lastColumn="0" w:noHBand="0" w:noVBand="1"/>
      </w:tblPr>
      <w:tblGrid>
        <w:gridCol w:w="3005"/>
        <w:gridCol w:w="3005"/>
        <w:gridCol w:w="3006"/>
      </w:tblGrid>
      <w:tr w:rsidR="00E937EC" w14:paraId="7F11EAE6" w14:textId="77777777" w:rsidTr="00E937EC">
        <w:trPr>
          <w:jc w:val="center"/>
        </w:trPr>
        <w:tc>
          <w:tcPr>
            <w:tcW w:w="3005" w:type="dxa"/>
            <w:tcBorders>
              <w:top w:val="single" w:sz="4" w:space="0" w:color="auto"/>
              <w:left w:val="single" w:sz="4" w:space="0" w:color="auto"/>
              <w:bottom w:val="single" w:sz="4" w:space="0" w:color="auto"/>
              <w:right w:val="single" w:sz="4" w:space="0" w:color="auto"/>
            </w:tcBorders>
            <w:hideMark/>
          </w:tcPr>
          <w:p w14:paraId="6969B16D"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Parameter</w:t>
            </w:r>
          </w:p>
        </w:tc>
        <w:tc>
          <w:tcPr>
            <w:tcW w:w="3005" w:type="dxa"/>
            <w:tcBorders>
              <w:top w:val="single" w:sz="4" w:space="0" w:color="auto"/>
              <w:left w:val="single" w:sz="4" w:space="0" w:color="auto"/>
              <w:bottom w:val="single" w:sz="4" w:space="0" w:color="auto"/>
              <w:right w:val="single" w:sz="4" w:space="0" w:color="auto"/>
            </w:tcBorders>
            <w:hideMark/>
          </w:tcPr>
          <w:p w14:paraId="16C897CA"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Beam</w:t>
            </w:r>
          </w:p>
        </w:tc>
        <w:tc>
          <w:tcPr>
            <w:tcW w:w="3006" w:type="dxa"/>
            <w:tcBorders>
              <w:top w:val="single" w:sz="4" w:space="0" w:color="auto"/>
              <w:left w:val="single" w:sz="4" w:space="0" w:color="auto"/>
              <w:bottom w:val="single" w:sz="4" w:space="0" w:color="auto"/>
              <w:right w:val="single" w:sz="4" w:space="0" w:color="auto"/>
            </w:tcBorders>
            <w:hideMark/>
          </w:tcPr>
          <w:p w14:paraId="2873D728"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Column</w:t>
            </w:r>
          </w:p>
        </w:tc>
      </w:tr>
      <w:tr w:rsidR="00E937EC" w14:paraId="1D6607E5" w14:textId="77777777" w:rsidTr="00E937EC">
        <w:trPr>
          <w:jc w:val="center"/>
        </w:trPr>
        <w:tc>
          <w:tcPr>
            <w:tcW w:w="9016" w:type="dxa"/>
            <w:gridSpan w:val="3"/>
            <w:tcBorders>
              <w:top w:val="single" w:sz="4" w:space="0" w:color="auto"/>
              <w:left w:val="single" w:sz="4" w:space="0" w:color="auto"/>
              <w:bottom w:val="single" w:sz="4" w:space="0" w:color="auto"/>
              <w:right w:val="single" w:sz="4" w:space="0" w:color="auto"/>
            </w:tcBorders>
            <w:hideMark/>
          </w:tcPr>
          <w:p w14:paraId="6D6D83CC"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Common</w:t>
            </w:r>
          </w:p>
        </w:tc>
      </w:tr>
      <w:tr w:rsidR="00E937EC" w14:paraId="047052A5" w14:textId="77777777" w:rsidTr="00E937EC">
        <w:trPr>
          <w:jc w:val="center"/>
        </w:trPr>
        <w:tc>
          <w:tcPr>
            <w:tcW w:w="3005" w:type="dxa"/>
            <w:tcBorders>
              <w:top w:val="single" w:sz="4" w:space="0" w:color="auto"/>
              <w:left w:val="single" w:sz="4" w:space="0" w:color="auto"/>
              <w:bottom w:val="single" w:sz="4" w:space="0" w:color="auto"/>
              <w:right w:val="single" w:sz="4" w:space="0" w:color="auto"/>
            </w:tcBorders>
            <w:hideMark/>
          </w:tcPr>
          <w:p w14:paraId="6E49AD7C" w14:textId="04BF0A02"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Concrete Strength (</w:t>
            </w:r>
            <m:oMath>
              <m:sSub>
                <m:sSubPr>
                  <m:ctrlPr>
                    <w:rPr>
                      <w:rFonts w:ascii="Cambria Math" w:hAnsi="Cambria Math" w:cs="Times New Roman"/>
                      <w:bCs/>
                      <w:i/>
                      <w:sz w:val="22"/>
                    </w:rPr>
                  </m:ctrlPr>
                </m:sSubPr>
                <m:e>
                  <m:r>
                    <w:rPr>
                      <w:rFonts w:ascii="Cambria Math" w:hAnsi="Cambria Math" w:cs="Times New Roman"/>
                      <w:sz w:val="22"/>
                    </w:rPr>
                    <m:t>f</m:t>
                  </m:r>
                </m:e>
                <m:sub>
                  <m:r>
                    <w:rPr>
                      <w:rFonts w:ascii="Cambria Math" w:hAnsi="Cambria Math" w:cs="Times New Roman"/>
                      <w:sz w:val="22"/>
                    </w:rPr>
                    <m:t>ck</m:t>
                  </m:r>
                </m:sub>
              </m:sSub>
            </m:oMath>
            <w:r w:rsidRPr="00D64342">
              <w:rPr>
                <w:rFonts w:ascii="Times New Roman" w:hAnsi="Times New Roman" w:cs="Times New Roman"/>
                <w:bCs/>
                <w:sz w:val="22"/>
              </w:rPr>
              <w:t>)</w:t>
            </w:r>
          </w:p>
        </w:tc>
        <w:tc>
          <w:tcPr>
            <w:tcW w:w="3005" w:type="dxa"/>
            <w:tcBorders>
              <w:top w:val="single" w:sz="4" w:space="0" w:color="auto"/>
              <w:left w:val="single" w:sz="4" w:space="0" w:color="auto"/>
              <w:bottom w:val="single" w:sz="4" w:space="0" w:color="auto"/>
              <w:right w:val="single" w:sz="4" w:space="0" w:color="auto"/>
            </w:tcBorders>
            <w:hideMark/>
          </w:tcPr>
          <w:p w14:paraId="1B917153"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21, 27 MPa</w:t>
            </w:r>
          </w:p>
        </w:tc>
        <w:tc>
          <w:tcPr>
            <w:tcW w:w="3006" w:type="dxa"/>
            <w:tcBorders>
              <w:top w:val="single" w:sz="4" w:space="0" w:color="auto"/>
              <w:left w:val="single" w:sz="4" w:space="0" w:color="auto"/>
              <w:bottom w:val="single" w:sz="4" w:space="0" w:color="auto"/>
              <w:right w:val="single" w:sz="4" w:space="0" w:color="auto"/>
            </w:tcBorders>
            <w:hideMark/>
          </w:tcPr>
          <w:p w14:paraId="35B5399F"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21, 27 MPa</w:t>
            </w:r>
          </w:p>
        </w:tc>
      </w:tr>
      <w:tr w:rsidR="00E937EC" w14:paraId="042D92D5" w14:textId="77777777" w:rsidTr="00E937EC">
        <w:trPr>
          <w:jc w:val="center"/>
        </w:trPr>
        <w:tc>
          <w:tcPr>
            <w:tcW w:w="3005" w:type="dxa"/>
            <w:tcBorders>
              <w:top w:val="single" w:sz="4" w:space="0" w:color="auto"/>
              <w:left w:val="single" w:sz="4" w:space="0" w:color="auto"/>
              <w:bottom w:val="single" w:sz="4" w:space="0" w:color="auto"/>
              <w:right w:val="single" w:sz="4" w:space="0" w:color="auto"/>
            </w:tcBorders>
            <w:hideMark/>
          </w:tcPr>
          <w:p w14:paraId="641F3B29" w14:textId="749BD45D"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Rebar Strength (</w:t>
            </w:r>
            <m:oMath>
              <m:sSub>
                <m:sSubPr>
                  <m:ctrlPr>
                    <w:rPr>
                      <w:rFonts w:ascii="Cambria Math" w:hAnsi="Cambria Math" w:cs="Times New Roman"/>
                      <w:bCs/>
                      <w:i/>
                      <w:sz w:val="22"/>
                    </w:rPr>
                  </m:ctrlPr>
                </m:sSubPr>
                <m:e>
                  <m:r>
                    <w:rPr>
                      <w:rFonts w:ascii="Cambria Math" w:hAnsi="Cambria Math" w:cs="Times New Roman"/>
                      <w:sz w:val="22"/>
                    </w:rPr>
                    <m:t>f</m:t>
                  </m:r>
                </m:e>
                <m:sub>
                  <m:r>
                    <w:rPr>
                      <w:rFonts w:ascii="Cambria Math" w:hAnsi="Cambria Math" w:cs="Times New Roman"/>
                      <w:sz w:val="22"/>
                    </w:rPr>
                    <m:t>y</m:t>
                  </m:r>
                </m:sub>
              </m:sSub>
            </m:oMath>
            <w:r w:rsidRPr="00D64342">
              <w:rPr>
                <w:rFonts w:ascii="Times New Roman" w:hAnsi="Times New Roman" w:cs="Times New Roman"/>
                <w:bCs/>
                <w:sz w:val="22"/>
              </w:rPr>
              <w:t>)</w:t>
            </w:r>
          </w:p>
        </w:tc>
        <w:tc>
          <w:tcPr>
            <w:tcW w:w="3005" w:type="dxa"/>
            <w:tcBorders>
              <w:top w:val="single" w:sz="4" w:space="0" w:color="auto"/>
              <w:left w:val="single" w:sz="4" w:space="0" w:color="auto"/>
              <w:bottom w:val="single" w:sz="4" w:space="0" w:color="auto"/>
              <w:right w:val="single" w:sz="4" w:space="0" w:color="auto"/>
            </w:tcBorders>
            <w:hideMark/>
          </w:tcPr>
          <w:p w14:paraId="1D2D8F14"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400, 500 MPa</w:t>
            </w:r>
          </w:p>
        </w:tc>
        <w:tc>
          <w:tcPr>
            <w:tcW w:w="3006" w:type="dxa"/>
            <w:tcBorders>
              <w:top w:val="single" w:sz="4" w:space="0" w:color="auto"/>
              <w:left w:val="single" w:sz="4" w:space="0" w:color="auto"/>
              <w:bottom w:val="single" w:sz="4" w:space="0" w:color="auto"/>
              <w:right w:val="single" w:sz="4" w:space="0" w:color="auto"/>
            </w:tcBorders>
            <w:hideMark/>
          </w:tcPr>
          <w:p w14:paraId="77D6BD6A"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400, 500 MPa</w:t>
            </w:r>
          </w:p>
        </w:tc>
      </w:tr>
      <w:tr w:rsidR="00E937EC" w14:paraId="3AC224D2" w14:textId="77777777" w:rsidTr="00E937EC">
        <w:trPr>
          <w:jc w:val="center"/>
        </w:trPr>
        <w:tc>
          <w:tcPr>
            <w:tcW w:w="3005" w:type="dxa"/>
            <w:tcBorders>
              <w:top w:val="single" w:sz="4" w:space="0" w:color="auto"/>
              <w:left w:val="single" w:sz="4" w:space="0" w:color="auto"/>
              <w:bottom w:val="single" w:sz="4" w:space="0" w:color="auto"/>
              <w:right w:val="single" w:sz="4" w:space="0" w:color="auto"/>
            </w:tcBorders>
            <w:hideMark/>
          </w:tcPr>
          <w:p w14:paraId="6366AAA7"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Maximum Aggregate Size</w:t>
            </w:r>
          </w:p>
        </w:tc>
        <w:tc>
          <w:tcPr>
            <w:tcW w:w="3005" w:type="dxa"/>
            <w:tcBorders>
              <w:top w:val="single" w:sz="4" w:space="0" w:color="auto"/>
              <w:left w:val="single" w:sz="4" w:space="0" w:color="auto"/>
              <w:bottom w:val="single" w:sz="4" w:space="0" w:color="auto"/>
              <w:right w:val="single" w:sz="4" w:space="0" w:color="auto"/>
            </w:tcBorders>
            <w:hideMark/>
          </w:tcPr>
          <w:p w14:paraId="74ADA820"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25 mm</w:t>
            </w:r>
          </w:p>
        </w:tc>
        <w:tc>
          <w:tcPr>
            <w:tcW w:w="3006" w:type="dxa"/>
            <w:tcBorders>
              <w:top w:val="single" w:sz="4" w:space="0" w:color="auto"/>
              <w:left w:val="single" w:sz="4" w:space="0" w:color="auto"/>
              <w:bottom w:val="single" w:sz="4" w:space="0" w:color="auto"/>
              <w:right w:val="single" w:sz="4" w:space="0" w:color="auto"/>
            </w:tcBorders>
            <w:hideMark/>
          </w:tcPr>
          <w:p w14:paraId="4517BD33"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25 mm</w:t>
            </w:r>
          </w:p>
        </w:tc>
      </w:tr>
      <w:tr w:rsidR="00E937EC" w14:paraId="5F1DCB65" w14:textId="77777777" w:rsidTr="00E937EC">
        <w:trPr>
          <w:jc w:val="center"/>
        </w:trPr>
        <w:tc>
          <w:tcPr>
            <w:tcW w:w="9016" w:type="dxa"/>
            <w:gridSpan w:val="3"/>
            <w:tcBorders>
              <w:top w:val="single" w:sz="4" w:space="0" w:color="auto"/>
              <w:left w:val="single" w:sz="4" w:space="0" w:color="auto"/>
              <w:bottom w:val="single" w:sz="4" w:space="0" w:color="auto"/>
              <w:right w:val="single" w:sz="4" w:space="0" w:color="auto"/>
            </w:tcBorders>
            <w:hideMark/>
          </w:tcPr>
          <w:p w14:paraId="450B5738"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Geometry</w:t>
            </w:r>
          </w:p>
        </w:tc>
      </w:tr>
      <w:tr w:rsidR="00E937EC" w14:paraId="2BD9BB2D" w14:textId="77777777" w:rsidTr="00E937EC">
        <w:trPr>
          <w:jc w:val="center"/>
        </w:trPr>
        <w:tc>
          <w:tcPr>
            <w:tcW w:w="3005" w:type="dxa"/>
            <w:tcBorders>
              <w:top w:val="single" w:sz="4" w:space="0" w:color="auto"/>
              <w:left w:val="single" w:sz="4" w:space="0" w:color="auto"/>
              <w:bottom w:val="single" w:sz="4" w:space="0" w:color="auto"/>
              <w:right w:val="single" w:sz="4" w:space="0" w:color="auto"/>
            </w:tcBorders>
            <w:hideMark/>
          </w:tcPr>
          <w:p w14:paraId="1510C98C"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Section Width (b)</w:t>
            </w:r>
          </w:p>
        </w:tc>
        <w:tc>
          <w:tcPr>
            <w:tcW w:w="3005" w:type="dxa"/>
            <w:tcBorders>
              <w:top w:val="single" w:sz="4" w:space="0" w:color="auto"/>
              <w:left w:val="single" w:sz="4" w:space="0" w:color="auto"/>
              <w:bottom w:val="single" w:sz="4" w:space="0" w:color="auto"/>
              <w:right w:val="single" w:sz="4" w:space="0" w:color="auto"/>
            </w:tcBorders>
            <w:hideMark/>
          </w:tcPr>
          <w:p w14:paraId="4010A9E5"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200 ~ 600 mm (50mm inc.)</w:t>
            </w:r>
          </w:p>
        </w:tc>
        <w:tc>
          <w:tcPr>
            <w:tcW w:w="3006" w:type="dxa"/>
            <w:tcBorders>
              <w:top w:val="single" w:sz="4" w:space="0" w:color="auto"/>
              <w:left w:val="single" w:sz="4" w:space="0" w:color="auto"/>
              <w:bottom w:val="single" w:sz="4" w:space="0" w:color="auto"/>
              <w:right w:val="single" w:sz="4" w:space="0" w:color="auto"/>
            </w:tcBorders>
            <w:hideMark/>
          </w:tcPr>
          <w:p w14:paraId="5A528C35"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300 ~ 600 mm (50mm inc.)</w:t>
            </w:r>
          </w:p>
        </w:tc>
      </w:tr>
      <w:tr w:rsidR="00E937EC" w14:paraId="1EA1D82F" w14:textId="77777777" w:rsidTr="00E937EC">
        <w:trPr>
          <w:jc w:val="center"/>
        </w:trPr>
        <w:tc>
          <w:tcPr>
            <w:tcW w:w="3005" w:type="dxa"/>
            <w:tcBorders>
              <w:top w:val="single" w:sz="4" w:space="0" w:color="auto"/>
              <w:left w:val="single" w:sz="4" w:space="0" w:color="auto"/>
              <w:bottom w:val="single" w:sz="4" w:space="0" w:color="auto"/>
              <w:right w:val="single" w:sz="4" w:space="0" w:color="auto"/>
            </w:tcBorders>
            <w:hideMark/>
          </w:tcPr>
          <w:p w14:paraId="5AEE72BB"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Section Depth (h)</w:t>
            </w:r>
          </w:p>
        </w:tc>
        <w:tc>
          <w:tcPr>
            <w:tcW w:w="3005" w:type="dxa"/>
            <w:tcBorders>
              <w:top w:val="single" w:sz="4" w:space="0" w:color="auto"/>
              <w:left w:val="single" w:sz="4" w:space="0" w:color="auto"/>
              <w:bottom w:val="single" w:sz="4" w:space="0" w:color="auto"/>
              <w:right w:val="single" w:sz="4" w:space="0" w:color="auto"/>
            </w:tcBorders>
            <w:hideMark/>
          </w:tcPr>
          <w:p w14:paraId="08B4516B"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300 ~ 1500 mm (50mm inc.)</w:t>
            </w:r>
          </w:p>
        </w:tc>
        <w:tc>
          <w:tcPr>
            <w:tcW w:w="3006" w:type="dxa"/>
            <w:tcBorders>
              <w:top w:val="single" w:sz="4" w:space="0" w:color="auto"/>
              <w:left w:val="single" w:sz="4" w:space="0" w:color="auto"/>
              <w:bottom w:val="single" w:sz="4" w:space="0" w:color="auto"/>
              <w:right w:val="single" w:sz="4" w:space="0" w:color="auto"/>
            </w:tcBorders>
            <w:hideMark/>
          </w:tcPr>
          <w:p w14:paraId="08A4356A"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300 ~ 1200 mm (50mm inc.)</w:t>
            </w:r>
          </w:p>
        </w:tc>
      </w:tr>
      <w:tr w:rsidR="00E937EC" w14:paraId="150902FD" w14:textId="77777777" w:rsidTr="00E937EC">
        <w:trPr>
          <w:jc w:val="center"/>
        </w:trPr>
        <w:tc>
          <w:tcPr>
            <w:tcW w:w="9016" w:type="dxa"/>
            <w:gridSpan w:val="3"/>
            <w:tcBorders>
              <w:top w:val="single" w:sz="4" w:space="0" w:color="auto"/>
              <w:left w:val="single" w:sz="4" w:space="0" w:color="auto"/>
              <w:bottom w:val="single" w:sz="4" w:space="0" w:color="auto"/>
              <w:right w:val="single" w:sz="4" w:space="0" w:color="auto"/>
            </w:tcBorders>
            <w:hideMark/>
          </w:tcPr>
          <w:p w14:paraId="41EF5126"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Reinforcement</w:t>
            </w:r>
          </w:p>
        </w:tc>
      </w:tr>
      <w:tr w:rsidR="00E937EC" w14:paraId="5A85C953" w14:textId="77777777" w:rsidTr="00E937EC">
        <w:trPr>
          <w:jc w:val="center"/>
        </w:trPr>
        <w:tc>
          <w:tcPr>
            <w:tcW w:w="3005" w:type="dxa"/>
            <w:tcBorders>
              <w:top w:val="single" w:sz="4" w:space="0" w:color="auto"/>
              <w:left w:val="single" w:sz="4" w:space="0" w:color="auto"/>
              <w:bottom w:val="single" w:sz="4" w:space="0" w:color="auto"/>
              <w:right w:val="single" w:sz="4" w:space="0" w:color="auto"/>
            </w:tcBorders>
            <w:hideMark/>
          </w:tcPr>
          <w:p w14:paraId="15C451C5"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Reinforcement Type</w:t>
            </w:r>
          </w:p>
        </w:tc>
        <w:tc>
          <w:tcPr>
            <w:tcW w:w="3005" w:type="dxa"/>
            <w:tcBorders>
              <w:top w:val="single" w:sz="4" w:space="0" w:color="auto"/>
              <w:left w:val="single" w:sz="4" w:space="0" w:color="auto"/>
              <w:bottom w:val="single" w:sz="4" w:space="0" w:color="auto"/>
              <w:right w:val="single" w:sz="4" w:space="0" w:color="auto"/>
            </w:tcBorders>
            <w:hideMark/>
          </w:tcPr>
          <w:p w14:paraId="2781AC57"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Doubly Reinforced</w:t>
            </w:r>
          </w:p>
        </w:tc>
        <w:tc>
          <w:tcPr>
            <w:tcW w:w="3006" w:type="dxa"/>
            <w:tcBorders>
              <w:top w:val="single" w:sz="4" w:space="0" w:color="auto"/>
              <w:left w:val="single" w:sz="4" w:space="0" w:color="auto"/>
              <w:bottom w:val="single" w:sz="4" w:space="0" w:color="auto"/>
              <w:right w:val="single" w:sz="4" w:space="0" w:color="auto"/>
            </w:tcBorders>
            <w:hideMark/>
          </w:tcPr>
          <w:p w14:paraId="34BD3ACE"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2-sided &amp; 4-sided patterns</w:t>
            </w:r>
          </w:p>
        </w:tc>
      </w:tr>
      <w:tr w:rsidR="00E937EC" w14:paraId="48EB3C4B" w14:textId="77777777" w:rsidTr="00E937EC">
        <w:trPr>
          <w:jc w:val="center"/>
        </w:trPr>
        <w:tc>
          <w:tcPr>
            <w:tcW w:w="3005" w:type="dxa"/>
            <w:tcBorders>
              <w:top w:val="single" w:sz="4" w:space="0" w:color="auto"/>
              <w:left w:val="single" w:sz="4" w:space="0" w:color="auto"/>
              <w:bottom w:val="single" w:sz="4" w:space="0" w:color="auto"/>
              <w:right w:val="single" w:sz="4" w:space="0" w:color="auto"/>
            </w:tcBorders>
            <w:hideMark/>
          </w:tcPr>
          <w:p w14:paraId="598962D9" w14:textId="38B7C9A4"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Reinforcement Ratio (</w:t>
            </w:r>
            <m:oMath>
              <m:r>
                <w:rPr>
                  <w:rFonts w:ascii="Cambria Math" w:hAnsi="Cambria Math" w:cs="Times New Roman"/>
                  <w:sz w:val="22"/>
                </w:rPr>
                <m:t>ρ</m:t>
              </m:r>
            </m:oMath>
            <w:r w:rsidRPr="00D64342">
              <w:rPr>
                <w:rFonts w:ascii="Times New Roman" w:hAnsi="Times New Roman" w:cs="Times New Roman"/>
                <w:bCs/>
                <w:sz w:val="22"/>
              </w:rPr>
              <w:t>)</w:t>
            </w:r>
          </w:p>
        </w:tc>
        <w:tc>
          <w:tcPr>
            <w:tcW w:w="3005" w:type="dxa"/>
            <w:tcBorders>
              <w:top w:val="single" w:sz="4" w:space="0" w:color="auto"/>
              <w:left w:val="single" w:sz="4" w:space="0" w:color="auto"/>
              <w:bottom w:val="single" w:sz="4" w:space="0" w:color="auto"/>
              <w:right w:val="single" w:sz="4" w:space="0" w:color="auto"/>
            </w:tcBorders>
            <w:hideMark/>
          </w:tcPr>
          <w:p w14:paraId="06A1F5AE" w14:textId="7D093C84"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 xml:space="preserve">Derived from </w:t>
            </w:r>
            <m:oMath>
              <m:sSub>
                <m:sSubPr>
                  <m:ctrlPr>
                    <w:rPr>
                      <w:rFonts w:ascii="Cambria Math" w:hAnsi="Cambria Math" w:cs="Times New Roman"/>
                      <w:bCs/>
                      <w:i/>
                      <w:sz w:val="22"/>
                    </w:rPr>
                  </m:ctrlPr>
                </m:sSubPr>
                <m:e>
                  <m:r>
                    <w:rPr>
                      <w:rFonts w:ascii="Cambria Math" w:hAnsi="Cambria Math" w:cs="Times New Roman"/>
                      <w:sz w:val="22"/>
                    </w:rPr>
                    <m:t>ρ</m:t>
                  </m:r>
                </m:e>
                <m:sub>
                  <m:r>
                    <w:rPr>
                      <w:rFonts w:ascii="Cambria Math" w:hAnsi="Cambria Math" w:cs="Times New Roman"/>
                      <w:sz w:val="22"/>
                    </w:rPr>
                    <m:t>b</m:t>
                  </m:r>
                </m:sub>
              </m:sSub>
            </m:oMath>
          </w:p>
        </w:tc>
        <w:tc>
          <w:tcPr>
            <w:tcW w:w="3006" w:type="dxa"/>
            <w:tcBorders>
              <w:top w:val="single" w:sz="4" w:space="0" w:color="auto"/>
              <w:left w:val="single" w:sz="4" w:space="0" w:color="auto"/>
              <w:bottom w:val="single" w:sz="4" w:space="0" w:color="auto"/>
              <w:right w:val="single" w:sz="4" w:space="0" w:color="auto"/>
            </w:tcBorders>
            <w:hideMark/>
          </w:tcPr>
          <w:p w14:paraId="0E5AB555" w14:textId="48D8A6B0" w:rsidR="00E937EC" w:rsidRPr="00D64342" w:rsidRDefault="00D64342" w:rsidP="007C4549">
            <w:pPr>
              <w:pStyle w:val="a4"/>
              <w:wordWrap/>
              <w:spacing w:line="360" w:lineRule="auto"/>
              <w:ind w:leftChars="0" w:left="0"/>
              <w:jc w:val="left"/>
              <w:rPr>
                <w:rFonts w:ascii="Times New Roman" w:hAnsi="Times New Roman" w:cs="Times New Roman"/>
                <w:bCs/>
                <w:sz w:val="22"/>
              </w:rPr>
            </w:pPr>
            <m:oMathPara>
              <m:oMath>
                <m:r>
                  <w:rPr>
                    <w:rFonts w:ascii="Cambria Math" w:hAnsi="Cambria Math" w:cs="Times New Roman"/>
                    <w:sz w:val="22"/>
                  </w:rPr>
                  <m:t>0.01 ≤</m:t>
                </m:r>
                <m:sSub>
                  <m:sSubPr>
                    <m:ctrlPr>
                      <w:rPr>
                        <w:rFonts w:ascii="Cambria Math" w:hAnsi="Cambria Math" w:cs="Times New Roman"/>
                        <w:bCs/>
                        <w:i/>
                        <w:sz w:val="22"/>
                      </w:rPr>
                    </m:ctrlPr>
                  </m:sSubPr>
                  <m:e>
                    <m:r>
                      <w:rPr>
                        <w:rFonts w:ascii="Cambria Math" w:hAnsi="Cambria Math" w:cs="Times New Roman"/>
                        <w:sz w:val="22"/>
                      </w:rPr>
                      <m:t>ρ</m:t>
                    </m:r>
                  </m:e>
                  <m:sub>
                    <m:r>
                      <w:rPr>
                        <w:rFonts w:ascii="Cambria Math" w:hAnsi="Cambria Math" w:cs="Times New Roman"/>
                        <w:sz w:val="22"/>
                      </w:rPr>
                      <m:t>g</m:t>
                    </m:r>
                  </m:sub>
                </m:sSub>
                <m:r>
                  <w:rPr>
                    <w:rFonts w:ascii="Cambria Math" w:hAnsi="Cambria Math" w:cs="Times New Roman"/>
                    <w:sz w:val="22"/>
                  </w:rPr>
                  <m:t xml:space="preserve"> ≤0.08</m:t>
                </m:r>
              </m:oMath>
            </m:oMathPara>
          </w:p>
        </w:tc>
      </w:tr>
      <w:tr w:rsidR="00E937EC" w14:paraId="71CE0ADD" w14:textId="77777777" w:rsidTr="00E937EC">
        <w:trPr>
          <w:jc w:val="center"/>
        </w:trPr>
        <w:tc>
          <w:tcPr>
            <w:tcW w:w="3005" w:type="dxa"/>
            <w:tcBorders>
              <w:top w:val="single" w:sz="4" w:space="0" w:color="auto"/>
              <w:left w:val="single" w:sz="4" w:space="0" w:color="auto"/>
              <w:bottom w:val="single" w:sz="4" w:space="0" w:color="auto"/>
              <w:right w:val="single" w:sz="4" w:space="0" w:color="auto"/>
            </w:tcBorders>
            <w:hideMark/>
          </w:tcPr>
          <w:p w14:paraId="0374EEDA"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Main Bar Diameter</w:t>
            </w:r>
          </w:p>
        </w:tc>
        <w:tc>
          <w:tcPr>
            <w:tcW w:w="3005" w:type="dxa"/>
            <w:tcBorders>
              <w:top w:val="single" w:sz="4" w:space="0" w:color="auto"/>
              <w:left w:val="single" w:sz="4" w:space="0" w:color="auto"/>
              <w:bottom w:val="single" w:sz="4" w:space="0" w:color="auto"/>
              <w:right w:val="single" w:sz="4" w:space="0" w:color="auto"/>
            </w:tcBorders>
            <w:hideMark/>
          </w:tcPr>
          <w:p w14:paraId="37FBE05C"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D19, D22</w:t>
            </w:r>
          </w:p>
        </w:tc>
        <w:tc>
          <w:tcPr>
            <w:tcW w:w="3006" w:type="dxa"/>
            <w:tcBorders>
              <w:top w:val="single" w:sz="4" w:space="0" w:color="auto"/>
              <w:left w:val="single" w:sz="4" w:space="0" w:color="auto"/>
              <w:bottom w:val="single" w:sz="4" w:space="0" w:color="auto"/>
              <w:right w:val="single" w:sz="4" w:space="0" w:color="auto"/>
            </w:tcBorders>
            <w:hideMark/>
          </w:tcPr>
          <w:p w14:paraId="54DB07FB"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D19, D22, D25</w:t>
            </w:r>
          </w:p>
        </w:tc>
      </w:tr>
      <w:tr w:rsidR="00E937EC" w14:paraId="4E37A523" w14:textId="77777777" w:rsidTr="00E937EC">
        <w:trPr>
          <w:jc w:val="center"/>
        </w:trPr>
        <w:tc>
          <w:tcPr>
            <w:tcW w:w="3005" w:type="dxa"/>
            <w:tcBorders>
              <w:top w:val="single" w:sz="4" w:space="0" w:color="auto"/>
              <w:left w:val="single" w:sz="4" w:space="0" w:color="auto"/>
              <w:bottom w:val="single" w:sz="4" w:space="0" w:color="auto"/>
              <w:right w:val="single" w:sz="4" w:space="0" w:color="auto"/>
            </w:tcBorders>
            <w:hideMark/>
          </w:tcPr>
          <w:p w14:paraId="0883A298"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lastRenderedPageBreak/>
              <w:t>Stirrup / Tie Diameter</w:t>
            </w:r>
          </w:p>
        </w:tc>
        <w:tc>
          <w:tcPr>
            <w:tcW w:w="3005" w:type="dxa"/>
            <w:tcBorders>
              <w:top w:val="single" w:sz="4" w:space="0" w:color="auto"/>
              <w:left w:val="single" w:sz="4" w:space="0" w:color="auto"/>
              <w:bottom w:val="single" w:sz="4" w:space="0" w:color="auto"/>
              <w:right w:val="single" w:sz="4" w:space="0" w:color="auto"/>
            </w:tcBorders>
            <w:hideMark/>
          </w:tcPr>
          <w:p w14:paraId="3D0160AF" w14:textId="77777777" w:rsidR="00E937EC" w:rsidRPr="00D64342" w:rsidRDefault="00E937EC" w:rsidP="007C4549">
            <w:pPr>
              <w:pStyle w:val="a4"/>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D10, D13</w:t>
            </w:r>
          </w:p>
        </w:tc>
        <w:tc>
          <w:tcPr>
            <w:tcW w:w="3006" w:type="dxa"/>
            <w:tcBorders>
              <w:top w:val="single" w:sz="4" w:space="0" w:color="auto"/>
              <w:left w:val="single" w:sz="4" w:space="0" w:color="auto"/>
              <w:bottom w:val="single" w:sz="4" w:space="0" w:color="auto"/>
              <w:right w:val="single" w:sz="4" w:space="0" w:color="auto"/>
            </w:tcBorders>
            <w:hideMark/>
          </w:tcPr>
          <w:p w14:paraId="78E6EDA4" w14:textId="77777777" w:rsidR="00E937EC" w:rsidRPr="00D64342" w:rsidRDefault="00E937EC" w:rsidP="007C4549">
            <w:pPr>
              <w:pStyle w:val="a4"/>
              <w:keepNext/>
              <w:wordWrap/>
              <w:spacing w:line="360" w:lineRule="auto"/>
              <w:ind w:leftChars="0" w:left="0"/>
              <w:jc w:val="left"/>
              <w:rPr>
                <w:rFonts w:ascii="Times New Roman" w:hAnsi="Times New Roman" w:cs="Times New Roman"/>
                <w:bCs/>
                <w:sz w:val="22"/>
              </w:rPr>
            </w:pPr>
            <w:r w:rsidRPr="00D64342">
              <w:rPr>
                <w:rFonts w:ascii="Times New Roman" w:hAnsi="Times New Roman" w:cs="Times New Roman"/>
                <w:bCs/>
                <w:sz w:val="22"/>
              </w:rPr>
              <w:t>D10, D13</w:t>
            </w:r>
          </w:p>
        </w:tc>
      </w:tr>
    </w:tbl>
    <w:p w14:paraId="6D585AE0" w14:textId="77777777" w:rsidR="007C3041" w:rsidRDefault="007C3041" w:rsidP="007C4549">
      <w:pPr>
        <w:pStyle w:val="SCIFigure"/>
        <w:ind w:left="600"/>
        <w:rPr>
          <w:b/>
          <w:bCs/>
        </w:rPr>
      </w:pPr>
    </w:p>
    <w:p w14:paraId="77A66D54" w14:textId="5B020EE9" w:rsidR="007C4549" w:rsidRDefault="007C4549" w:rsidP="007C4549">
      <w:pPr>
        <w:pStyle w:val="SCIFigure"/>
        <w:ind w:left="600"/>
      </w:pPr>
      <w:r w:rsidRPr="007C4549">
        <w:rPr>
          <w:b/>
          <w:bCs/>
        </w:rPr>
        <w:t xml:space="preserve">Table </w:t>
      </w:r>
      <w:r w:rsidRPr="007C4549">
        <w:rPr>
          <w:b/>
          <w:bCs/>
        </w:rPr>
        <w:fldChar w:fldCharType="begin"/>
      </w:r>
      <w:r w:rsidRPr="007C4549">
        <w:rPr>
          <w:b/>
          <w:bCs/>
        </w:rPr>
        <w:instrText xml:space="preserve"> SEQ Table \* ARABIC </w:instrText>
      </w:r>
      <w:r w:rsidRPr="007C4549">
        <w:rPr>
          <w:b/>
          <w:bCs/>
        </w:rPr>
        <w:fldChar w:fldCharType="separate"/>
      </w:r>
      <w:r w:rsidR="00823BF7">
        <w:rPr>
          <w:b/>
          <w:bCs/>
          <w:noProof/>
        </w:rPr>
        <w:t>3</w:t>
      </w:r>
      <w:r w:rsidRPr="007C4549">
        <w:rPr>
          <w:b/>
          <w:bCs/>
        </w:rPr>
        <w:fldChar w:fldCharType="end"/>
      </w:r>
      <w:r w:rsidRPr="007C4549">
        <w:rPr>
          <w:b/>
          <w:bCs/>
        </w:rPr>
        <w:t>.</w:t>
      </w:r>
      <w:r>
        <w:t xml:space="preserve"> </w:t>
      </w:r>
      <w:r w:rsidRPr="00E74FD8">
        <w:t>Fixed Values of Calculating Cross-section Properties</w:t>
      </w:r>
    </w:p>
    <w:tbl>
      <w:tblPr>
        <w:tblStyle w:val="10"/>
        <w:tblW w:w="0" w:type="auto"/>
        <w:tblInd w:w="0" w:type="dxa"/>
        <w:tblLook w:val="04A0" w:firstRow="1" w:lastRow="0" w:firstColumn="1" w:lastColumn="0" w:noHBand="0" w:noVBand="1"/>
      </w:tblPr>
      <w:tblGrid>
        <w:gridCol w:w="4508"/>
        <w:gridCol w:w="4508"/>
      </w:tblGrid>
      <w:tr w:rsidR="007C4549" w14:paraId="01332F95" w14:textId="77777777" w:rsidTr="007C4549">
        <w:tc>
          <w:tcPr>
            <w:tcW w:w="4508" w:type="dxa"/>
            <w:tcBorders>
              <w:top w:val="single" w:sz="4" w:space="0" w:color="auto"/>
              <w:left w:val="single" w:sz="4" w:space="0" w:color="auto"/>
              <w:bottom w:val="single" w:sz="4" w:space="0" w:color="auto"/>
              <w:right w:val="single" w:sz="4" w:space="0" w:color="auto"/>
            </w:tcBorders>
            <w:hideMark/>
          </w:tcPr>
          <w:p w14:paraId="3F1C310B" w14:textId="77777777" w:rsidR="007C4549" w:rsidRDefault="007C4549" w:rsidP="007C4549">
            <w:pPr>
              <w:jc w:val="left"/>
              <w:rPr>
                <w:rFonts w:ascii="Times New Roman" w:hAnsi="Times New Roman" w:cs="Times New Roman"/>
                <w:bCs/>
                <w:sz w:val="22"/>
              </w:rPr>
            </w:pPr>
            <w:r>
              <w:rPr>
                <w:rFonts w:ascii="Times New Roman" w:hAnsi="Times New Roman" w:cs="Times New Roman"/>
                <w:bCs/>
                <w:sz w:val="22"/>
              </w:rPr>
              <w:t>Concrete Cost</w:t>
            </w:r>
          </w:p>
        </w:tc>
        <w:tc>
          <w:tcPr>
            <w:tcW w:w="4508" w:type="dxa"/>
            <w:tcBorders>
              <w:top w:val="single" w:sz="4" w:space="0" w:color="auto"/>
              <w:left w:val="single" w:sz="4" w:space="0" w:color="auto"/>
              <w:bottom w:val="single" w:sz="4" w:space="0" w:color="auto"/>
              <w:right w:val="single" w:sz="4" w:space="0" w:color="auto"/>
            </w:tcBorders>
            <w:hideMark/>
          </w:tcPr>
          <w:p w14:paraId="37924378" w14:textId="77777777" w:rsidR="007C4549" w:rsidRDefault="007C4549" w:rsidP="007C4549">
            <w:pPr>
              <w:jc w:val="left"/>
              <w:rPr>
                <w:rFonts w:ascii="Times New Roman" w:hAnsi="Times New Roman" w:cs="Times New Roman"/>
                <w:bCs/>
                <w:sz w:val="22"/>
              </w:rPr>
            </w:pPr>
            <w:r>
              <w:rPr>
                <w:rFonts w:ascii="Times New Roman" w:hAnsi="Times New Roman" w:cs="Times New Roman"/>
                <w:bCs/>
                <w:sz w:val="22"/>
              </w:rPr>
              <w:t xml:space="preserve">80,000 </w:t>
            </w:r>
            <m:oMath>
              <m:r>
                <w:rPr>
                  <w:rFonts w:ascii="Cambria Math" w:hAnsi="Cambria Math" w:cs="Times New Roman"/>
                  <w:sz w:val="22"/>
                </w:rPr>
                <m:t>won</m:t>
              </m:r>
              <m:r>
                <m:rPr>
                  <m:sty m:val="p"/>
                </m:rPr>
                <w:rPr>
                  <w:rFonts w:ascii="Cambria Math" w:hAnsi="Cambria Math" w:cs="Times New Roman"/>
                  <w:sz w:val="22"/>
                </w:rPr>
                <m:t>/</m:t>
              </m:r>
              <m:sSup>
                <m:sSupPr>
                  <m:ctrlPr>
                    <w:rPr>
                      <w:rFonts w:ascii="Cambria Math" w:hAnsi="Cambria Math" w:cs="Times New Roman"/>
                      <w:bCs/>
                      <w:sz w:val="22"/>
                    </w:rPr>
                  </m:ctrlPr>
                </m:sSupPr>
                <m:e>
                  <m:r>
                    <w:rPr>
                      <w:rFonts w:ascii="Cambria Math" w:hAnsi="Cambria Math" w:cs="Times New Roman"/>
                      <w:sz w:val="22"/>
                    </w:rPr>
                    <m:t>m</m:t>
                  </m:r>
                </m:e>
                <m:sup>
                  <m:r>
                    <m:rPr>
                      <m:sty m:val="p"/>
                    </m:rPr>
                    <w:rPr>
                      <w:rFonts w:ascii="Cambria Math" w:hAnsi="Cambria Math" w:cs="Times New Roman"/>
                      <w:sz w:val="22"/>
                    </w:rPr>
                    <m:t>3</m:t>
                  </m:r>
                </m:sup>
              </m:sSup>
            </m:oMath>
          </w:p>
        </w:tc>
      </w:tr>
      <w:tr w:rsidR="007C4549" w14:paraId="34E605C9" w14:textId="77777777" w:rsidTr="007C4549">
        <w:tc>
          <w:tcPr>
            <w:tcW w:w="4508" w:type="dxa"/>
            <w:tcBorders>
              <w:top w:val="single" w:sz="4" w:space="0" w:color="auto"/>
              <w:left w:val="single" w:sz="4" w:space="0" w:color="auto"/>
              <w:bottom w:val="single" w:sz="4" w:space="0" w:color="auto"/>
              <w:right w:val="single" w:sz="4" w:space="0" w:color="auto"/>
            </w:tcBorders>
            <w:hideMark/>
          </w:tcPr>
          <w:p w14:paraId="23B52A91" w14:textId="77777777" w:rsidR="007C4549" w:rsidRDefault="007C4549" w:rsidP="007C4549">
            <w:pPr>
              <w:jc w:val="left"/>
              <w:rPr>
                <w:rFonts w:ascii="Times New Roman" w:hAnsi="Times New Roman" w:cs="Times New Roman"/>
                <w:bCs/>
                <w:sz w:val="22"/>
              </w:rPr>
            </w:pPr>
            <w:r>
              <w:rPr>
                <w:rFonts w:ascii="Times New Roman" w:hAnsi="Times New Roman" w:cs="Times New Roman"/>
                <w:bCs/>
                <w:sz w:val="22"/>
              </w:rPr>
              <w:t>Steel Cost</w:t>
            </w:r>
          </w:p>
        </w:tc>
        <w:tc>
          <w:tcPr>
            <w:tcW w:w="4508" w:type="dxa"/>
            <w:tcBorders>
              <w:top w:val="single" w:sz="4" w:space="0" w:color="auto"/>
              <w:left w:val="single" w:sz="4" w:space="0" w:color="auto"/>
              <w:bottom w:val="single" w:sz="4" w:space="0" w:color="auto"/>
              <w:right w:val="single" w:sz="4" w:space="0" w:color="auto"/>
            </w:tcBorders>
            <w:hideMark/>
          </w:tcPr>
          <w:p w14:paraId="782EC26F" w14:textId="77777777" w:rsidR="007C4549" w:rsidRDefault="007C4549" w:rsidP="007C4549">
            <w:pPr>
              <w:jc w:val="left"/>
              <w:rPr>
                <w:rFonts w:ascii="Times New Roman" w:hAnsi="Times New Roman" w:cs="Times New Roman"/>
                <w:bCs/>
                <w:sz w:val="22"/>
              </w:rPr>
            </w:pPr>
            <w:r>
              <w:rPr>
                <w:rFonts w:ascii="Times New Roman" w:hAnsi="Times New Roman" w:cs="Times New Roman"/>
                <w:bCs/>
                <w:sz w:val="22"/>
              </w:rPr>
              <w:t xml:space="preserve">1,000,000 </w:t>
            </w:r>
            <m:oMath>
              <m:r>
                <w:rPr>
                  <w:rFonts w:ascii="Cambria Math" w:hAnsi="Cambria Math" w:cs="Times New Roman"/>
                  <w:sz w:val="22"/>
                </w:rPr>
                <m:t>won</m:t>
              </m:r>
              <m:r>
                <m:rPr>
                  <m:sty m:val="p"/>
                </m:rPr>
                <w:rPr>
                  <w:rFonts w:ascii="Cambria Math" w:hAnsi="Cambria Math" w:cs="Times New Roman"/>
                  <w:sz w:val="22"/>
                </w:rPr>
                <m:t>/</m:t>
              </m:r>
              <m:sSup>
                <m:sSupPr>
                  <m:ctrlPr>
                    <w:rPr>
                      <w:rFonts w:ascii="Cambria Math" w:hAnsi="Cambria Math" w:cs="Times New Roman"/>
                      <w:bCs/>
                      <w:sz w:val="22"/>
                    </w:rPr>
                  </m:ctrlPr>
                </m:sSupPr>
                <m:e>
                  <m:r>
                    <w:rPr>
                      <w:rFonts w:ascii="Cambria Math" w:hAnsi="Cambria Math" w:cs="Times New Roman"/>
                      <w:sz w:val="22"/>
                    </w:rPr>
                    <m:t>m</m:t>
                  </m:r>
                </m:e>
                <m:sup>
                  <m:r>
                    <m:rPr>
                      <m:sty m:val="p"/>
                    </m:rPr>
                    <w:rPr>
                      <w:rFonts w:ascii="Cambria Math" w:hAnsi="Cambria Math" w:cs="Times New Roman"/>
                      <w:sz w:val="22"/>
                    </w:rPr>
                    <m:t>3</m:t>
                  </m:r>
                </m:sup>
              </m:sSup>
            </m:oMath>
          </w:p>
        </w:tc>
      </w:tr>
      <w:tr w:rsidR="007C4549" w14:paraId="0A6461A5" w14:textId="77777777" w:rsidTr="007C4549">
        <w:tc>
          <w:tcPr>
            <w:tcW w:w="4508" w:type="dxa"/>
            <w:tcBorders>
              <w:top w:val="single" w:sz="4" w:space="0" w:color="auto"/>
              <w:left w:val="single" w:sz="4" w:space="0" w:color="auto"/>
              <w:bottom w:val="single" w:sz="4" w:space="0" w:color="auto"/>
              <w:right w:val="single" w:sz="4" w:space="0" w:color="auto"/>
            </w:tcBorders>
            <w:hideMark/>
          </w:tcPr>
          <w:p w14:paraId="7778D000" w14:textId="77777777" w:rsidR="007C4549" w:rsidRDefault="007C4549" w:rsidP="007C4549">
            <w:pPr>
              <w:jc w:val="left"/>
              <w:rPr>
                <w:rFonts w:ascii="Times New Roman" w:hAnsi="Times New Roman" w:cs="Times New Roman"/>
                <w:bCs/>
                <w:sz w:val="22"/>
              </w:rPr>
            </w:pPr>
            <w:r>
              <w:rPr>
                <w:rFonts w:ascii="Times New Roman" w:hAnsi="Times New Roman" w:cs="Times New Roman"/>
                <w:bCs/>
                <w:sz w:val="22"/>
              </w:rPr>
              <w:t>Concrete Densityl</w:t>
            </w:r>
          </w:p>
        </w:tc>
        <w:tc>
          <w:tcPr>
            <w:tcW w:w="4508" w:type="dxa"/>
            <w:tcBorders>
              <w:top w:val="single" w:sz="4" w:space="0" w:color="auto"/>
              <w:left w:val="single" w:sz="4" w:space="0" w:color="auto"/>
              <w:bottom w:val="single" w:sz="4" w:space="0" w:color="auto"/>
              <w:right w:val="single" w:sz="4" w:space="0" w:color="auto"/>
            </w:tcBorders>
            <w:hideMark/>
          </w:tcPr>
          <w:p w14:paraId="70D083FD" w14:textId="77777777" w:rsidR="007C4549" w:rsidRDefault="007C4549" w:rsidP="007C4549">
            <w:pPr>
              <w:jc w:val="left"/>
              <w:rPr>
                <w:rFonts w:ascii="Times New Roman" w:hAnsi="Times New Roman" w:cs="Times New Roman"/>
                <w:bCs/>
                <w:sz w:val="22"/>
              </w:rPr>
            </w:pPr>
            <w:r>
              <w:rPr>
                <w:rFonts w:ascii="Times New Roman" w:hAnsi="Times New Roman" w:cs="Times New Roman"/>
                <w:bCs/>
                <w:sz w:val="22"/>
              </w:rPr>
              <w:t xml:space="preserve">2,400 </w:t>
            </w:r>
            <m:oMath>
              <m:r>
                <w:rPr>
                  <w:rFonts w:ascii="Cambria Math" w:hAnsi="Cambria Math" w:cs="Times New Roman"/>
                  <w:sz w:val="22"/>
                </w:rPr>
                <m:t>kg</m:t>
              </m:r>
              <m:r>
                <m:rPr>
                  <m:sty m:val="p"/>
                </m:rPr>
                <w:rPr>
                  <w:rFonts w:ascii="Cambria Math" w:hAnsi="Cambria Math" w:cs="Times New Roman"/>
                  <w:sz w:val="22"/>
                </w:rPr>
                <m:t>/</m:t>
              </m:r>
              <m:sSup>
                <m:sSupPr>
                  <m:ctrlPr>
                    <w:rPr>
                      <w:rFonts w:ascii="Cambria Math" w:hAnsi="Cambria Math" w:cs="Times New Roman"/>
                      <w:bCs/>
                      <w:sz w:val="22"/>
                    </w:rPr>
                  </m:ctrlPr>
                </m:sSupPr>
                <m:e>
                  <m:r>
                    <w:rPr>
                      <w:rFonts w:ascii="Cambria Math" w:hAnsi="Cambria Math" w:cs="Times New Roman"/>
                      <w:sz w:val="22"/>
                    </w:rPr>
                    <m:t>m</m:t>
                  </m:r>
                </m:e>
                <m:sup>
                  <m:r>
                    <m:rPr>
                      <m:sty m:val="p"/>
                    </m:rPr>
                    <w:rPr>
                      <w:rFonts w:ascii="Cambria Math" w:hAnsi="Cambria Math" w:cs="Times New Roman"/>
                      <w:sz w:val="22"/>
                    </w:rPr>
                    <m:t>3</m:t>
                  </m:r>
                </m:sup>
              </m:sSup>
            </m:oMath>
          </w:p>
        </w:tc>
      </w:tr>
      <w:tr w:rsidR="007C4549" w14:paraId="5AFC3DE5" w14:textId="77777777" w:rsidTr="007C4549">
        <w:tc>
          <w:tcPr>
            <w:tcW w:w="4508" w:type="dxa"/>
            <w:tcBorders>
              <w:top w:val="single" w:sz="4" w:space="0" w:color="auto"/>
              <w:left w:val="single" w:sz="4" w:space="0" w:color="auto"/>
              <w:bottom w:val="single" w:sz="4" w:space="0" w:color="auto"/>
              <w:right w:val="single" w:sz="4" w:space="0" w:color="auto"/>
            </w:tcBorders>
            <w:hideMark/>
          </w:tcPr>
          <w:p w14:paraId="4802BD99" w14:textId="77777777" w:rsidR="007C4549" w:rsidRDefault="007C4549" w:rsidP="007C4549">
            <w:pPr>
              <w:jc w:val="left"/>
              <w:rPr>
                <w:rFonts w:ascii="Times New Roman" w:hAnsi="Times New Roman" w:cs="Times New Roman"/>
                <w:bCs/>
                <w:sz w:val="22"/>
              </w:rPr>
            </w:pPr>
            <w:r>
              <w:rPr>
                <w:rFonts w:ascii="Times New Roman" w:hAnsi="Times New Roman" w:cs="Times New Roman"/>
                <w:bCs/>
                <w:sz w:val="22"/>
              </w:rPr>
              <w:t>Steel Density</w:t>
            </w:r>
          </w:p>
        </w:tc>
        <w:tc>
          <w:tcPr>
            <w:tcW w:w="4508" w:type="dxa"/>
            <w:tcBorders>
              <w:top w:val="single" w:sz="4" w:space="0" w:color="auto"/>
              <w:left w:val="single" w:sz="4" w:space="0" w:color="auto"/>
              <w:bottom w:val="single" w:sz="4" w:space="0" w:color="auto"/>
              <w:right w:val="single" w:sz="4" w:space="0" w:color="auto"/>
            </w:tcBorders>
            <w:hideMark/>
          </w:tcPr>
          <w:p w14:paraId="2C307B70" w14:textId="77777777" w:rsidR="007C4549" w:rsidRDefault="007C4549" w:rsidP="007C4549">
            <w:pPr>
              <w:jc w:val="left"/>
              <w:rPr>
                <w:rFonts w:ascii="Times New Roman" w:hAnsi="Times New Roman" w:cs="Times New Roman"/>
                <w:bCs/>
                <w:sz w:val="22"/>
              </w:rPr>
            </w:pPr>
            <w:r>
              <w:rPr>
                <w:rFonts w:ascii="Times New Roman" w:hAnsi="Times New Roman" w:cs="Times New Roman"/>
                <w:bCs/>
                <w:sz w:val="22"/>
              </w:rPr>
              <w:t xml:space="preserve">7850 </w:t>
            </w:r>
            <m:oMath>
              <m:r>
                <w:rPr>
                  <w:rFonts w:ascii="Cambria Math" w:hAnsi="Cambria Math" w:cs="Times New Roman"/>
                  <w:sz w:val="22"/>
                </w:rPr>
                <m:t>kg</m:t>
              </m:r>
              <m:r>
                <m:rPr>
                  <m:sty m:val="p"/>
                </m:rPr>
                <w:rPr>
                  <w:rFonts w:ascii="Cambria Math" w:hAnsi="Cambria Math" w:cs="Times New Roman"/>
                  <w:sz w:val="22"/>
                </w:rPr>
                <m:t>/</m:t>
              </m:r>
              <m:sSup>
                <m:sSupPr>
                  <m:ctrlPr>
                    <w:rPr>
                      <w:rFonts w:ascii="Cambria Math" w:hAnsi="Cambria Math" w:cs="Times New Roman"/>
                      <w:bCs/>
                      <w:sz w:val="22"/>
                    </w:rPr>
                  </m:ctrlPr>
                </m:sSupPr>
                <m:e>
                  <m:r>
                    <w:rPr>
                      <w:rFonts w:ascii="Cambria Math" w:hAnsi="Cambria Math" w:cs="Times New Roman"/>
                      <w:sz w:val="22"/>
                    </w:rPr>
                    <m:t>m</m:t>
                  </m:r>
                </m:e>
                <m:sup>
                  <m:r>
                    <m:rPr>
                      <m:sty m:val="p"/>
                    </m:rPr>
                    <w:rPr>
                      <w:rFonts w:ascii="Cambria Math" w:hAnsi="Cambria Math" w:cs="Times New Roman"/>
                      <w:sz w:val="22"/>
                    </w:rPr>
                    <m:t>3</m:t>
                  </m:r>
                </m:sup>
              </m:sSup>
            </m:oMath>
          </w:p>
        </w:tc>
      </w:tr>
      <w:tr w:rsidR="007C4549" w14:paraId="62F7361C" w14:textId="77777777" w:rsidTr="007C4549">
        <w:tc>
          <w:tcPr>
            <w:tcW w:w="4508" w:type="dxa"/>
            <w:tcBorders>
              <w:top w:val="single" w:sz="4" w:space="0" w:color="auto"/>
              <w:left w:val="single" w:sz="4" w:space="0" w:color="auto"/>
              <w:bottom w:val="single" w:sz="4" w:space="0" w:color="auto"/>
              <w:right w:val="single" w:sz="4" w:space="0" w:color="auto"/>
            </w:tcBorders>
            <w:hideMark/>
          </w:tcPr>
          <w:p w14:paraId="19DF5B9A" w14:textId="77777777" w:rsidR="007C4549" w:rsidRDefault="007C4549" w:rsidP="007C4549">
            <w:pPr>
              <w:jc w:val="left"/>
              <w:rPr>
                <w:rFonts w:ascii="Times New Roman" w:hAnsi="Times New Roman" w:cs="Times New Roman"/>
                <w:bCs/>
                <w:sz w:val="22"/>
              </w:rPr>
            </w:pPr>
            <w:r>
              <w:rPr>
                <w:rFonts w:ascii="Times New Roman" w:hAnsi="Times New Roman" w:cs="Times New Roman"/>
                <w:bCs/>
                <w:sz w:val="22"/>
              </w:rPr>
              <w:t>Embodied Carbon of Concrete</w:t>
            </w:r>
          </w:p>
        </w:tc>
        <w:tc>
          <w:tcPr>
            <w:tcW w:w="4508" w:type="dxa"/>
            <w:tcBorders>
              <w:top w:val="single" w:sz="4" w:space="0" w:color="auto"/>
              <w:left w:val="single" w:sz="4" w:space="0" w:color="auto"/>
              <w:bottom w:val="single" w:sz="4" w:space="0" w:color="auto"/>
              <w:right w:val="single" w:sz="4" w:space="0" w:color="auto"/>
            </w:tcBorders>
            <w:hideMark/>
          </w:tcPr>
          <w:p w14:paraId="28C9DB85" w14:textId="77777777" w:rsidR="007C4549" w:rsidRDefault="007C4549" w:rsidP="007C4549">
            <w:pPr>
              <w:jc w:val="left"/>
              <w:rPr>
                <w:rFonts w:ascii="Times New Roman" w:hAnsi="Times New Roman" w:cs="Times New Roman"/>
                <w:bCs/>
                <w:sz w:val="22"/>
              </w:rPr>
            </w:pPr>
            <w:r>
              <w:rPr>
                <w:rFonts w:ascii="Times New Roman" w:hAnsi="Times New Roman" w:cs="Times New Roman"/>
                <w:bCs/>
                <w:sz w:val="22"/>
              </w:rPr>
              <w:t xml:space="preserve">0.15 </w:t>
            </w:r>
            <m:oMath>
              <m:r>
                <w:rPr>
                  <w:rFonts w:ascii="Cambria Math" w:hAnsi="Cambria Math" w:cs="Times New Roman"/>
                  <w:sz w:val="22"/>
                </w:rPr>
                <m:t>kgC</m:t>
              </m:r>
              <m:sSub>
                <m:sSubPr>
                  <m:ctrlPr>
                    <w:rPr>
                      <w:rFonts w:ascii="Cambria Math" w:hAnsi="Cambria Math" w:cs="Times New Roman"/>
                      <w:bCs/>
                      <w:sz w:val="22"/>
                    </w:rPr>
                  </m:ctrlPr>
                </m:sSubPr>
                <m:e>
                  <m:r>
                    <w:rPr>
                      <w:rFonts w:ascii="Cambria Math" w:hAnsi="Cambria Math" w:cs="Times New Roman"/>
                      <w:sz w:val="22"/>
                    </w:rPr>
                    <m:t>O</m:t>
                  </m:r>
                </m:e>
                <m:sub>
                  <m:r>
                    <m:rPr>
                      <m:sty m:val="p"/>
                    </m:rPr>
                    <w:rPr>
                      <w:rFonts w:ascii="Cambria Math" w:hAnsi="Cambria Math" w:cs="Times New Roman"/>
                      <w:sz w:val="22"/>
                    </w:rPr>
                    <m:t>2</m:t>
                  </m:r>
                </m:sub>
              </m:sSub>
              <m:r>
                <w:rPr>
                  <w:rFonts w:ascii="Cambria Math" w:hAnsi="Cambria Math" w:cs="Times New Roman"/>
                  <w:sz w:val="22"/>
                </w:rPr>
                <m:t>e</m:t>
              </m:r>
              <m:r>
                <m:rPr>
                  <m:sty m:val="p"/>
                </m:rPr>
                <w:rPr>
                  <w:rFonts w:ascii="Cambria Math" w:hAnsi="Cambria Math" w:cs="Times New Roman"/>
                  <w:sz w:val="22"/>
                </w:rPr>
                <m:t>/</m:t>
              </m:r>
              <m:r>
                <w:rPr>
                  <w:rFonts w:ascii="Cambria Math" w:hAnsi="Cambria Math" w:cs="Times New Roman"/>
                  <w:sz w:val="22"/>
                </w:rPr>
                <m:t>kg</m:t>
              </m:r>
            </m:oMath>
          </w:p>
        </w:tc>
      </w:tr>
      <w:tr w:rsidR="007C4549" w14:paraId="089B05F7" w14:textId="77777777" w:rsidTr="007C4549">
        <w:tc>
          <w:tcPr>
            <w:tcW w:w="4508" w:type="dxa"/>
            <w:tcBorders>
              <w:top w:val="single" w:sz="4" w:space="0" w:color="auto"/>
              <w:left w:val="single" w:sz="4" w:space="0" w:color="auto"/>
              <w:bottom w:val="single" w:sz="4" w:space="0" w:color="auto"/>
              <w:right w:val="single" w:sz="4" w:space="0" w:color="auto"/>
            </w:tcBorders>
            <w:hideMark/>
          </w:tcPr>
          <w:p w14:paraId="40E3C43C" w14:textId="77777777" w:rsidR="007C4549" w:rsidRDefault="007C4549" w:rsidP="007C4549">
            <w:pPr>
              <w:jc w:val="left"/>
              <w:rPr>
                <w:rFonts w:ascii="Times New Roman" w:hAnsi="Times New Roman" w:cs="Times New Roman"/>
                <w:bCs/>
                <w:sz w:val="22"/>
              </w:rPr>
            </w:pPr>
            <w:r>
              <w:rPr>
                <w:rFonts w:ascii="Times New Roman" w:hAnsi="Times New Roman" w:cs="Times New Roman"/>
                <w:bCs/>
                <w:sz w:val="22"/>
              </w:rPr>
              <w:t>Embodied Carbon of Steel</w:t>
            </w:r>
          </w:p>
        </w:tc>
        <w:tc>
          <w:tcPr>
            <w:tcW w:w="4508" w:type="dxa"/>
            <w:tcBorders>
              <w:top w:val="single" w:sz="4" w:space="0" w:color="auto"/>
              <w:left w:val="single" w:sz="4" w:space="0" w:color="auto"/>
              <w:bottom w:val="single" w:sz="4" w:space="0" w:color="auto"/>
              <w:right w:val="single" w:sz="4" w:space="0" w:color="auto"/>
            </w:tcBorders>
            <w:hideMark/>
          </w:tcPr>
          <w:p w14:paraId="7CEC197F" w14:textId="77777777" w:rsidR="007C4549" w:rsidRDefault="007C4549" w:rsidP="007C4549">
            <w:pPr>
              <w:keepNext/>
              <w:jc w:val="left"/>
              <w:rPr>
                <w:rFonts w:ascii="Times New Roman" w:hAnsi="Times New Roman" w:cs="Times New Roman"/>
                <w:bCs/>
                <w:sz w:val="22"/>
              </w:rPr>
            </w:pPr>
            <w:r>
              <w:rPr>
                <w:rFonts w:ascii="Times New Roman" w:hAnsi="Times New Roman" w:cs="Times New Roman"/>
                <w:bCs/>
                <w:sz w:val="22"/>
              </w:rPr>
              <w:t xml:space="preserve">1.99 </w:t>
            </w:r>
            <m:oMath>
              <m:r>
                <w:rPr>
                  <w:rFonts w:ascii="Cambria Math" w:hAnsi="Cambria Math" w:cs="Times New Roman"/>
                  <w:sz w:val="22"/>
                </w:rPr>
                <m:t>kgC</m:t>
              </m:r>
              <m:sSub>
                <m:sSubPr>
                  <m:ctrlPr>
                    <w:rPr>
                      <w:rFonts w:ascii="Cambria Math" w:hAnsi="Cambria Math" w:cs="Times New Roman"/>
                      <w:bCs/>
                      <w:sz w:val="22"/>
                    </w:rPr>
                  </m:ctrlPr>
                </m:sSubPr>
                <m:e>
                  <m:r>
                    <w:rPr>
                      <w:rFonts w:ascii="Cambria Math" w:hAnsi="Cambria Math" w:cs="Times New Roman"/>
                      <w:sz w:val="22"/>
                    </w:rPr>
                    <m:t>O</m:t>
                  </m:r>
                </m:e>
                <m:sub>
                  <m:r>
                    <m:rPr>
                      <m:sty m:val="p"/>
                    </m:rPr>
                    <w:rPr>
                      <w:rFonts w:ascii="Cambria Math" w:hAnsi="Cambria Math" w:cs="Times New Roman"/>
                      <w:sz w:val="22"/>
                    </w:rPr>
                    <m:t>2</m:t>
                  </m:r>
                </m:sub>
              </m:sSub>
              <m:r>
                <w:rPr>
                  <w:rFonts w:ascii="Cambria Math" w:hAnsi="Cambria Math" w:cs="Times New Roman"/>
                  <w:sz w:val="22"/>
                </w:rPr>
                <m:t>e</m:t>
              </m:r>
              <m:r>
                <m:rPr>
                  <m:sty m:val="p"/>
                </m:rPr>
                <w:rPr>
                  <w:rFonts w:ascii="Cambria Math" w:hAnsi="Cambria Math" w:cs="Times New Roman"/>
                  <w:sz w:val="22"/>
                </w:rPr>
                <m:t>/</m:t>
              </m:r>
              <m:r>
                <w:rPr>
                  <w:rFonts w:ascii="Cambria Math" w:hAnsi="Cambria Math" w:cs="Times New Roman"/>
                  <w:sz w:val="22"/>
                </w:rPr>
                <m:t>kg</m:t>
              </m:r>
            </m:oMath>
          </w:p>
        </w:tc>
      </w:tr>
    </w:tbl>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0C10" w14:paraId="06E24465" w14:textId="77777777" w:rsidTr="00C0186C">
        <w:tc>
          <w:tcPr>
            <w:tcW w:w="4508" w:type="dxa"/>
          </w:tcPr>
          <w:p w14:paraId="3AE5EA05" w14:textId="25B43702" w:rsidR="000D5A1E" w:rsidRDefault="007D21D9" w:rsidP="0011275B">
            <w:pPr>
              <w:pStyle w:val="SCI0"/>
              <w:ind w:firstLine="0"/>
              <w:jc w:val="center"/>
            </w:pPr>
            <w:r w:rsidRPr="007D21D9">
              <w:rPr>
                <w:noProof/>
              </w:rPr>
              <w:drawing>
                <wp:inline distT="0" distB="0" distL="0" distR="0" wp14:anchorId="3A315BBE" wp14:editId="7B541910">
                  <wp:extent cx="2718365" cy="2080614"/>
                  <wp:effectExtent l="0" t="0" r="635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9"/>
                          <a:stretch>
                            <a:fillRect/>
                          </a:stretch>
                        </pic:blipFill>
                        <pic:spPr>
                          <a:xfrm>
                            <a:off x="0" y="0"/>
                            <a:ext cx="2718365" cy="2080614"/>
                          </a:xfrm>
                          <a:prstGeom prst="rect">
                            <a:avLst/>
                          </a:prstGeom>
                        </pic:spPr>
                      </pic:pic>
                    </a:graphicData>
                  </a:graphic>
                </wp:inline>
              </w:drawing>
            </w:r>
          </w:p>
        </w:tc>
        <w:tc>
          <w:tcPr>
            <w:tcW w:w="4508" w:type="dxa"/>
          </w:tcPr>
          <w:p w14:paraId="214FA10D" w14:textId="09A87E0E" w:rsidR="000D5A1E" w:rsidRDefault="00A00C10" w:rsidP="0011275B">
            <w:pPr>
              <w:pStyle w:val="SCI0"/>
              <w:keepNext/>
              <w:ind w:firstLine="0"/>
              <w:jc w:val="center"/>
            </w:pPr>
            <w:r w:rsidRPr="007D21D9">
              <w:rPr>
                <w:noProof/>
              </w:rPr>
              <w:drawing>
                <wp:inline distT="0" distB="0" distL="0" distR="0" wp14:anchorId="6D30F0E8" wp14:editId="66B9A159">
                  <wp:extent cx="2718365" cy="2080614"/>
                  <wp:effectExtent l="0" t="0" r="635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10"/>
                          <a:stretch>
                            <a:fillRect/>
                          </a:stretch>
                        </pic:blipFill>
                        <pic:spPr>
                          <a:xfrm>
                            <a:off x="0" y="0"/>
                            <a:ext cx="2718365" cy="2080614"/>
                          </a:xfrm>
                          <a:prstGeom prst="rect">
                            <a:avLst/>
                          </a:prstGeom>
                        </pic:spPr>
                      </pic:pic>
                    </a:graphicData>
                  </a:graphic>
                </wp:inline>
              </w:drawing>
            </w:r>
          </w:p>
        </w:tc>
      </w:tr>
    </w:tbl>
    <w:p w14:paraId="53DACDE5" w14:textId="54A6FF78" w:rsidR="00C0186C" w:rsidRDefault="00C0186C" w:rsidP="00C0186C">
      <w:pPr>
        <w:pStyle w:val="SCIFigure"/>
        <w:ind w:left="600"/>
      </w:pPr>
      <w:r w:rsidRPr="00C25E6B">
        <w:rPr>
          <w:b/>
          <w:bCs/>
        </w:rPr>
        <w:t xml:space="preserve">Figure </w:t>
      </w:r>
      <w:r w:rsidRPr="00C25E6B">
        <w:rPr>
          <w:b/>
          <w:bCs/>
        </w:rPr>
        <w:fldChar w:fldCharType="begin"/>
      </w:r>
      <w:r w:rsidRPr="00C25E6B">
        <w:rPr>
          <w:b/>
          <w:bCs/>
        </w:rPr>
        <w:instrText xml:space="preserve"> SEQ Figure \* ARABIC </w:instrText>
      </w:r>
      <w:r w:rsidRPr="00C25E6B">
        <w:rPr>
          <w:b/>
          <w:bCs/>
        </w:rPr>
        <w:fldChar w:fldCharType="separate"/>
      </w:r>
      <w:r w:rsidR="00823BF7">
        <w:rPr>
          <w:b/>
          <w:bCs/>
          <w:noProof/>
        </w:rPr>
        <w:t>2</w:t>
      </w:r>
      <w:r w:rsidRPr="00C25E6B">
        <w:rPr>
          <w:b/>
          <w:bCs/>
        </w:rPr>
        <w:fldChar w:fldCharType="end"/>
      </w:r>
      <w:r w:rsidRPr="00C25E6B">
        <w:rPr>
          <w:b/>
          <w:bCs/>
        </w:rPr>
        <w:t>.</w:t>
      </w:r>
      <w:r>
        <w:t xml:space="preserve"> </w:t>
      </w:r>
      <w:r w:rsidRPr="007217CA">
        <w:t>Distribution of Cost and Carbon by Cross-section ID</w:t>
      </w:r>
    </w:p>
    <w:p w14:paraId="32E28425" w14:textId="425185D4" w:rsidR="00C03BD1" w:rsidRDefault="00C03BD1" w:rsidP="00C03BD1">
      <w:pPr>
        <w:pStyle w:val="SCI"/>
        <w:numPr>
          <w:ilvl w:val="1"/>
          <w:numId w:val="25"/>
        </w:numPr>
      </w:pPr>
      <w:r w:rsidRPr="00C03BD1">
        <w:t>Optimization Methodology</w:t>
      </w:r>
    </w:p>
    <w:p w14:paraId="4AC8C74D" w14:textId="10A83F89" w:rsidR="00C25E6B" w:rsidRPr="00C25E6B" w:rsidRDefault="00927C76" w:rsidP="00981364">
      <w:pPr>
        <w:pStyle w:val="SCI0"/>
      </w:pPr>
      <w:r>
        <w:t xml:space="preserve">The optimization methodology of this framework comprises decision </w:t>
      </w:r>
      <w:r w:rsidR="008F3DD6">
        <w:rPr>
          <w:rFonts w:hint="eastAsia"/>
        </w:rPr>
        <w:t xml:space="preserve">of </w:t>
      </w:r>
      <w:r>
        <w:t>variables, a member grouping strategy for their efficient management, an objective function that delineates the optimization goal, and constraints to ensure a realistic design.</w:t>
      </w:r>
    </w:p>
    <w:p w14:paraId="1B63F092" w14:textId="0887AC20" w:rsidR="00E56F6B" w:rsidRDefault="00E56F6B" w:rsidP="00E56F6B">
      <w:pPr>
        <w:pStyle w:val="SCI"/>
        <w:numPr>
          <w:ilvl w:val="2"/>
          <w:numId w:val="25"/>
        </w:numPr>
      </w:pPr>
      <w:r w:rsidRPr="00E56F6B">
        <w:t>Grouping Strategy for Decision Variables</w:t>
      </w:r>
    </w:p>
    <w:p w14:paraId="4DC44BCE" w14:textId="04F4A64E" w:rsidR="00777806" w:rsidRDefault="00777806" w:rsidP="00060B1A">
      <w:pPr>
        <w:pStyle w:val="SCI0"/>
      </w:pPr>
      <w:r>
        <w:t>In practical construction settings, the process of grouping structurally analogous members—referred to as member grouping—by assigning them identical cross-sections is crucial for enhancing construction efficiency and minimizing formwork production costs. Furthermore, this grouping reduces the total number of variables in optimization problems, thereby facilitating more efficient algorithmic solution searches</w:t>
      </w:r>
      <w:ins w:id="9" w:author="재민 소" w:date="2025-10-23T17:36:00Z">
        <w:r w:rsidR="00CF2A9E">
          <w:t xml:space="preserve"> </w:t>
        </w:r>
      </w:ins>
      <w:ins w:id="10" w:author="재민 소" w:date="2025-10-23T17:34:00Z">
        <w:r w:rsidR="00DA7717" w:rsidRPr="00ED290F">
          <w:rPr>
            <w:color w:val="0070C0"/>
            <w:rPrChange w:id="11" w:author="재민 소" w:date="2025-10-23T17:35:00Z">
              <w:rPr/>
            </w:rPrChange>
          </w:rPr>
          <w:t>(</w:t>
        </w:r>
      </w:ins>
      <w:ins w:id="12" w:author="재민 소" w:date="2025-10-23T17:35:00Z">
        <w:r w:rsidR="00AB4ECA" w:rsidRPr="00ED290F">
          <w:rPr>
            <w:rFonts w:cs="Times New Roman"/>
            <w:noProof/>
            <w:color w:val="0070C0"/>
            <w:kern w:val="0"/>
            <w:szCs w:val="24"/>
            <w:rPrChange w:id="13" w:author="재민 소" w:date="2025-10-23T17:35:00Z">
              <w:rPr>
                <w:rFonts w:cs="Times New Roman"/>
                <w:noProof/>
                <w:kern w:val="0"/>
                <w:szCs w:val="24"/>
              </w:rPr>
            </w:rPrChange>
          </w:rPr>
          <w:t>Boscardin et al., 2019</w:t>
        </w:r>
      </w:ins>
      <w:ins w:id="14" w:author="재민 소" w:date="2025-10-23T17:34:00Z">
        <w:r w:rsidR="00DA7717" w:rsidRPr="00ED290F">
          <w:rPr>
            <w:color w:val="0070C0"/>
            <w:rPrChange w:id="15" w:author="재민 소" w:date="2025-10-23T17:35:00Z">
              <w:rPr/>
            </w:rPrChange>
          </w:rPr>
          <w:t>)</w:t>
        </w:r>
      </w:ins>
      <w:r>
        <w:t>.</w:t>
      </w:r>
    </w:p>
    <w:p w14:paraId="24E8EF59" w14:textId="45854743" w:rsidR="006A662F" w:rsidRDefault="00777806" w:rsidP="00060B1A">
      <w:pPr>
        <w:pStyle w:val="SCI0"/>
      </w:pPr>
      <w:r>
        <w:t xml:space="preserve">In this study, members with analogous structural functions were classified by location and floor to form groups. Columns are categorized based on their position within the plan (corner, perimeter, interior) and floor level (in units of two floors). Similarly, beams are classified according to their position within the plan (perimeter, interior) and floor levels in two-floor increments. The grouping of </w:t>
      </w:r>
      <w:r>
        <w:lastRenderedPageBreak/>
        <w:t>members is not considered a variable in the optimization process and is predetermined according to the method established by the user. Figure 3 illustrates the grouping strategy applied to the example problem in Section 4.1.</w:t>
      </w:r>
    </w:p>
    <w:p w14:paraId="08EF8060" w14:textId="2C1F1861" w:rsidR="00A370B4" w:rsidRDefault="00A370B4" w:rsidP="0011275B">
      <w:pPr>
        <w:jc w:val="center"/>
      </w:pPr>
      <w:r>
        <w:rPr>
          <w:noProof/>
        </w:rPr>
        <w:drawing>
          <wp:inline distT="0" distB="0" distL="0" distR="0" wp14:anchorId="0E164F5E" wp14:editId="11BB3933">
            <wp:extent cx="5786105" cy="1269668"/>
            <wp:effectExtent l="0" t="0" r="5715" b="698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a:picLocks noChangeAspect="1" noChangeArrowheads="1"/>
                    </pic:cNvPicPr>
                  </pic:nvPicPr>
                  <pic:blipFill>
                    <a:blip r:embed="rId11"/>
                    <a:stretch>
                      <a:fillRect/>
                    </a:stretch>
                  </pic:blipFill>
                  <pic:spPr bwMode="auto">
                    <a:xfrm>
                      <a:off x="0" y="0"/>
                      <a:ext cx="5786105" cy="1269668"/>
                    </a:xfrm>
                    <a:prstGeom prst="rect">
                      <a:avLst/>
                    </a:prstGeom>
                    <a:noFill/>
                    <a:ln>
                      <a:noFill/>
                    </a:ln>
                  </pic:spPr>
                </pic:pic>
              </a:graphicData>
            </a:graphic>
          </wp:inline>
        </w:drawing>
      </w:r>
    </w:p>
    <w:p w14:paraId="671C9154" w14:textId="17931AC4" w:rsidR="00A370B4" w:rsidRDefault="00A370B4" w:rsidP="00A370B4">
      <w:pPr>
        <w:pStyle w:val="SCIFigure"/>
        <w:ind w:left="600"/>
        <w:rPr>
          <w:rFonts w:ascii="Times New Roman" w:hAnsi="Times New Roman" w:cs="Times New Roman"/>
          <w:sz w:val="22"/>
        </w:rPr>
      </w:pPr>
      <w:r w:rsidRPr="00CD06BC">
        <w:rPr>
          <w:rFonts w:hint="eastAsia"/>
          <w:b/>
          <w:bCs/>
        </w:rPr>
        <w:t xml:space="preserve">Figure </w:t>
      </w:r>
      <w:r w:rsidRPr="00CD06BC">
        <w:rPr>
          <w:rFonts w:hint="eastAsia"/>
          <w:b/>
          <w:bCs/>
        </w:rPr>
        <w:fldChar w:fldCharType="begin"/>
      </w:r>
      <w:r w:rsidRPr="00CD06BC">
        <w:rPr>
          <w:rFonts w:hint="eastAsia"/>
          <w:b/>
          <w:bCs/>
        </w:rPr>
        <w:instrText xml:space="preserve"> SEQ Figure \* ARABIC </w:instrText>
      </w:r>
      <w:r w:rsidRPr="00CD06BC">
        <w:rPr>
          <w:rFonts w:hint="eastAsia"/>
          <w:b/>
          <w:bCs/>
        </w:rPr>
        <w:fldChar w:fldCharType="separate"/>
      </w:r>
      <w:r w:rsidR="00823BF7">
        <w:rPr>
          <w:b/>
          <w:bCs/>
          <w:noProof/>
        </w:rPr>
        <w:t>3</w:t>
      </w:r>
      <w:r w:rsidRPr="00CD06BC">
        <w:rPr>
          <w:rFonts w:hint="eastAsia"/>
          <w:b/>
          <w:bCs/>
        </w:rPr>
        <w:fldChar w:fldCharType="end"/>
      </w:r>
      <w:r w:rsidRPr="00CD06BC">
        <w:rPr>
          <w:rFonts w:hint="eastAsia"/>
          <w:b/>
          <w:bCs/>
        </w:rPr>
        <w:t>.</w:t>
      </w:r>
      <w:r>
        <w:rPr>
          <w:rFonts w:hint="eastAsia"/>
        </w:rPr>
        <w:t xml:space="preserve"> Group Strategy of Column and Beam</w:t>
      </w:r>
    </w:p>
    <w:p w14:paraId="02F3E4C4" w14:textId="5E0F8393" w:rsidR="000B07EA" w:rsidRDefault="000B07EA" w:rsidP="00E56F6B">
      <w:pPr>
        <w:pStyle w:val="SCI"/>
        <w:numPr>
          <w:ilvl w:val="2"/>
          <w:numId w:val="25"/>
        </w:numPr>
      </w:pPr>
      <w:r w:rsidRPr="000B07EA">
        <w:t>Decision Variables: Hybrid Sizing-Shape Optimization</w:t>
      </w:r>
    </w:p>
    <w:p w14:paraId="680EBF30" w14:textId="3EFD345B" w:rsidR="007F0C90" w:rsidRDefault="00777806" w:rsidP="00E17330">
      <w:pPr>
        <w:pStyle w:val="SCI0"/>
      </w:pPr>
      <w:r>
        <w:t>In the optimization algorithm, each candidate design is represented by genetic information, referred to as chromosomes. The chromosome is structured as a vector of integers, which denote the unique identification numbers of the cross-sections assigned to each member group, as well as the rotation status of the column groups. The rotation status is encoded as binary integers, specifically 0 and 1. Figure 4 illustrates the chromosome of the four-story example building discussed in Section 4.1. This chromosome comprises a total of 16 genes, which include 6 column section IDs, 6 column rotation flags, and 4 beam section IDs.</w:t>
      </w:r>
    </w:p>
    <w:p w14:paraId="6A855E7F" w14:textId="32E1E95F" w:rsidR="00E17330" w:rsidRDefault="00E17330" w:rsidP="0011275B">
      <w:pPr>
        <w:jc w:val="center"/>
      </w:pPr>
      <w:r>
        <w:rPr>
          <w:noProof/>
        </w:rPr>
        <w:drawing>
          <wp:inline distT="0" distB="0" distL="0" distR="0" wp14:anchorId="3D4DBE2B" wp14:editId="355E14FE">
            <wp:extent cx="4561385" cy="1218745"/>
            <wp:effectExtent l="0" t="0" r="0" b="63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a:picLocks noChangeAspect="1" noChangeArrowheads="1"/>
                    </pic:cNvPicPr>
                  </pic:nvPicPr>
                  <pic:blipFill>
                    <a:blip r:embed="rId12"/>
                    <a:stretch>
                      <a:fillRect/>
                    </a:stretch>
                  </pic:blipFill>
                  <pic:spPr bwMode="auto">
                    <a:xfrm>
                      <a:off x="0" y="0"/>
                      <a:ext cx="4561385" cy="1218745"/>
                    </a:xfrm>
                    <a:prstGeom prst="rect">
                      <a:avLst/>
                    </a:prstGeom>
                    <a:noFill/>
                    <a:ln>
                      <a:noFill/>
                    </a:ln>
                  </pic:spPr>
                </pic:pic>
              </a:graphicData>
            </a:graphic>
          </wp:inline>
        </w:drawing>
      </w:r>
    </w:p>
    <w:p w14:paraId="1987170A" w14:textId="4EC4F2FB" w:rsidR="00E17330" w:rsidRDefault="00E17330" w:rsidP="00E17330">
      <w:pPr>
        <w:pStyle w:val="SCIFigure"/>
        <w:ind w:left="600"/>
        <w:rPr>
          <w:rFonts w:ascii="Times New Roman" w:hAnsi="Times New Roman" w:cs="Times New Roman"/>
          <w:sz w:val="22"/>
        </w:rPr>
      </w:pPr>
      <w:r w:rsidRPr="00E17330">
        <w:rPr>
          <w:rFonts w:hint="eastAsia"/>
          <w:b/>
          <w:bCs/>
        </w:rPr>
        <w:t xml:space="preserve">Figure </w:t>
      </w:r>
      <w:r w:rsidRPr="00E17330">
        <w:rPr>
          <w:rFonts w:hint="eastAsia"/>
          <w:b/>
          <w:bCs/>
        </w:rPr>
        <w:fldChar w:fldCharType="begin"/>
      </w:r>
      <w:r w:rsidRPr="00E17330">
        <w:rPr>
          <w:rFonts w:hint="eastAsia"/>
          <w:b/>
          <w:bCs/>
        </w:rPr>
        <w:instrText xml:space="preserve"> SEQ Figure \* ARABIC </w:instrText>
      </w:r>
      <w:r w:rsidRPr="00E17330">
        <w:rPr>
          <w:rFonts w:hint="eastAsia"/>
          <w:b/>
          <w:bCs/>
        </w:rPr>
        <w:fldChar w:fldCharType="separate"/>
      </w:r>
      <w:r w:rsidR="00823BF7">
        <w:rPr>
          <w:b/>
          <w:bCs/>
          <w:noProof/>
        </w:rPr>
        <w:t>4</w:t>
      </w:r>
      <w:r w:rsidRPr="00E17330">
        <w:rPr>
          <w:rFonts w:hint="eastAsia"/>
          <w:b/>
          <w:bCs/>
          <w:noProof/>
        </w:rPr>
        <w:fldChar w:fldCharType="end"/>
      </w:r>
      <w:r w:rsidRPr="00E17330">
        <w:rPr>
          <w:rFonts w:hint="eastAsia"/>
          <w:b/>
          <w:bCs/>
        </w:rPr>
        <w:t>.</w:t>
      </w:r>
      <w:r>
        <w:rPr>
          <w:rFonts w:hint="eastAsia"/>
        </w:rPr>
        <w:t xml:space="preserve"> Composition of the Chromosome for the 4-Story Example</w:t>
      </w:r>
    </w:p>
    <w:p w14:paraId="44823DB9" w14:textId="12F22306" w:rsidR="00E17330" w:rsidRPr="00D23A8D" w:rsidRDefault="008A1C57" w:rsidP="00295F41">
      <w:pPr>
        <w:pStyle w:val="SCI0"/>
      </w:pPr>
      <w:r>
        <w:t>Thus, size optimization, which determines the dimensions of structural members through section identifiers, and shape optimization, which strategically manages the lateral stiffness of the structural system via column rotation indicators, are executed concurrently.</w:t>
      </w:r>
    </w:p>
    <w:p w14:paraId="25BDE90A" w14:textId="1B439230" w:rsidR="003C19CD" w:rsidRDefault="003C19CD" w:rsidP="00E56F6B">
      <w:pPr>
        <w:pStyle w:val="SCI"/>
        <w:numPr>
          <w:ilvl w:val="2"/>
          <w:numId w:val="25"/>
        </w:numPr>
      </w:pPr>
      <w:r w:rsidRPr="003C19CD">
        <w:t>Objective Functions</w:t>
      </w:r>
    </w:p>
    <w:p w14:paraId="0A472278" w14:textId="77777777" w:rsidR="008A1C57" w:rsidRDefault="008A1C57" w:rsidP="00C43509">
      <w:pPr>
        <w:pStyle w:val="SCI0"/>
      </w:pPr>
      <w:r>
        <w:t>This study conducts a multi-objective optimization to concurrently minimize two objectives, thereby examining the trade-off between economic efficiency and structural conservatism.</w:t>
      </w:r>
    </w:p>
    <w:p w14:paraId="51A17C34" w14:textId="601E0BD9" w:rsidR="00781AA4" w:rsidRDefault="008A1C57" w:rsidP="00C43509">
      <w:pPr>
        <w:pStyle w:val="SCI0"/>
      </w:pPr>
      <w:r>
        <w:t xml:space="preserve">The first objective function, </w:t>
      </w:r>
      <w:r w:rsidR="008F41C7">
        <w:t>combined normalized total cost-embodied carbon indicator</w:t>
      </w:r>
      <w:r>
        <w:t xml:space="preserv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oMath>
      <w:r>
        <w:t xml:space="preserve">), </w:t>
      </w:r>
      <w:r>
        <w:lastRenderedPageBreak/>
        <w:t>serves as a comprehensive indicator that evaluates both the total construction cost and the total embodied carbon. Given that these indicators are generally proportional to the material quantity and exhibit a strong linear correlation, they are amalgamated into a single cost indicator rather than being treated as independent objectives for optimization. At this juncture, due to the differing units and value ranges of the two indicators, each is normalized to the range [0, 1] prior to summation, to prevent the construction cost—which typically possesses larger numerical values—from overshadowing the embodied carbon indicator.</w:t>
      </w:r>
    </w:p>
    <w:p w14:paraId="38A68E38" w14:textId="6885F84B" w:rsidR="00C43509" w:rsidRDefault="00C43509" w:rsidP="00C43509">
      <w:pPr>
        <w:pStyle w:val="SCI0"/>
        <w:jc w:val="center"/>
      </w:pPr>
      <m:oMath>
        <m:r>
          <w:rPr>
            <w:rFonts w:ascii="Cambria Math" w:hAnsi="Cambria Math" w:cs="Times New Roman"/>
            <w:kern w:val="0"/>
          </w:rPr>
          <m:t>min</m:t>
        </m:r>
        <m:sSub>
          <m:sSubPr>
            <m:ctrlPr>
              <w:rPr>
                <w:rFonts w:ascii="Cambria Math" w:eastAsia="굴림" w:hAnsi="Cambria Math" w:cs="Times New Roman"/>
                <w:bCs/>
                <w:i/>
              </w:rPr>
            </m:ctrlPr>
          </m:sSubPr>
          <m:e>
            <m:r>
              <w:rPr>
                <w:rFonts w:ascii="Cambria Math" w:hAnsi="Cambria Math" w:cs="Times New Roman"/>
                <w:kern w:val="0"/>
              </w:rPr>
              <m:t>f</m:t>
            </m:r>
          </m:e>
          <m:sub>
            <m:r>
              <w:rPr>
                <w:rFonts w:ascii="Cambria Math" w:hAnsi="Cambria Math" w:cs="Times New Roman"/>
                <w:kern w:val="0"/>
              </w:rPr>
              <m:t>1</m:t>
            </m:r>
          </m:sub>
        </m:sSub>
        <m:d>
          <m:dPr>
            <m:ctrlPr>
              <w:rPr>
                <w:rFonts w:ascii="Cambria Math" w:eastAsia="굴림" w:hAnsi="Cambria Math" w:cs="Times New Roman"/>
                <w:bCs/>
                <w:i/>
              </w:rPr>
            </m:ctrlPr>
          </m:dPr>
          <m:e>
            <m:r>
              <w:rPr>
                <w:rFonts w:ascii="Cambria Math" w:hAnsi="Cambria Math" w:cs="Times New Roman"/>
                <w:kern w:val="0"/>
              </w:rPr>
              <m:t>x</m:t>
            </m:r>
          </m:e>
        </m:d>
        <m:r>
          <w:rPr>
            <w:rFonts w:ascii="Cambria Math" w:hAnsi="Cambria Math" w:cs="Times New Roman"/>
            <w:kern w:val="0"/>
          </w:rPr>
          <m:t>=</m:t>
        </m:r>
        <m:sSub>
          <m:sSubPr>
            <m:ctrlPr>
              <w:rPr>
                <w:rFonts w:ascii="Cambria Math" w:eastAsia="굴림" w:hAnsi="Cambria Math" w:cs="Times New Roman"/>
                <w:bCs/>
                <w:i/>
              </w:rPr>
            </m:ctrlPr>
          </m:sSubPr>
          <m:e>
            <m:r>
              <w:rPr>
                <w:rFonts w:ascii="Cambria Math" w:hAnsi="Cambria Math" w:cs="Times New Roman"/>
                <w:kern w:val="0"/>
              </w:rPr>
              <m:t>ω</m:t>
            </m:r>
          </m:e>
          <m:sub>
            <m:r>
              <w:rPr>
                <w:rFonts w:ascii="Cambria Math" w:hAnsi="Cambria Math" w:cs="Times New Roman"/>
                <w:kern w:val="0"/>
              </w:rPr>
              <m:t>cost</m:t>
            </m:r>
          </m:sub>
        </m:sSub>
        <m:d>
          <m:dPr>
            <m:ctrlPr>
              <w:rPr>
                <w:rFonts w:ascii="Cambria Math" w:eastAsia="굴림" w:hAnsi="Cambria Math" w:cs="Times New Roman"/>
                <w:bCs/>
                <w:i/>
              </w:rPr>
            </m:ctrlPr>
          </m:dPr>
          <m:e>
            <m:f>
              <m:fPr>
                <m:ctrlPr>
                  <w:rPr>
                    <w:rFonts w:ascii="Cambria Math" w:eastAsia="굴림" w:hAnsi="Cambria Math" w:cs="Times New Roman"/>
                    <w:bCs/>
                    <w:i/>
                  </w:rPr>
                </m:ctrlPr>
              </m:fPr>
              <m:num>
                <m:r>
                  <w:rPr>
                    <w:rFonts w:ascii="Cambria Math" w:hAnsi="Cambria Math" w:cs="Times New Roman"/>
                    <w:kern w:val="0"/>
                  </w:rPr>
                  <m:t>Cost</m:t>
                </m:r>
                <m:d>
                  <m:dPr>
                    <m:ctrlPr>
                      <w:rPr>
                        <w:rFonts w:ascii="Cambria Math" w:eastAsia="굴림" w:hAnsi="Cambria Math" w:cs="Times New Roman"/>
                        <w:bCs/>
                        <w:i/>
                      </w:rPr>
                    </m:ctrlPr>
                  </m:dPr>
                  <m:e>
                    <m:r>
                      <w:rPr>
                        <w:rFonts w:ascii="Cambria Math" w:hAnsi="Cambria Math" w:cs="Times New Roman"/>
                        <w:kern w:val="0"/>
                      </w:rPr>
                      <m:t>x</m:t>
                    </m:r>
                  </m:e>
                </m:d>
                <m:r>
                  <w:rPr>
                    <w:rFonts w:ascii="Cambria Math" w:hAnsi="Cambria Math" w:cs="Times New Roman"/>
                    <w:kern w:val="0"/>
                  </w:rPr>
                  <m:t>-</m:t>
                </m:r>
                <m:sSub>
                  <m:sSubPr>
                    <m:ctrlPr>
                      <w:rPr>
                        <w:rFonts w:ascii="Cambria Math" w:eastAsia="굴림" w:hAnsi="Cambria Math" w:cs="Times New Roman"/>
                        <w:bCs/>
                        <w:i/>
                      </w:rPr>
                    </m:ctrlPr>
                  </m:sSubPr>
                  <m:e>
                    <m:r>
                      <w:rPr>
                        <w:rFonts w:ascii="Cambria Math" w:hAnsi="Cambria Math" w:cs="Times New Roman"/>
                        <w:kern w:val="0"/>
                      </w:rPr>
                      <m:t>C</m:t>
                    </m:r>
                  </m:e>
                  <m:sub>
                    <m:r>
                      <w:rPr>
                        <w:rFonts w:ascii="Cambria Math" w:hAnsi="Cambria Math" w:cs="Times New Roman"/>
                        <w:kern w:val="0"/>
                      </w:rPr>
                      <m:t>min</m:t>
                    </m:r>
                  </m:sub>
                </m:sSub>
              </m:num>
              <m:den>
                <m:sSub>
                  <m:sSubPr>
                    <m:ctrlPr>
                      <w:rPr>
                        <w:rFonts w:ascii="Cambria Math" w:eastAsia="굴림" w:hAnsi="Cambria Math" w:cs="Times New Roman"/>
                        <w:bCs/>
                        <w:i/>
                      </w:rPr>
                    </m:ctrlPr>
                  </m:sSubPr>
                  <m:e>
                    <m:r>
                      <w:rPr>
                        <w:rFonts w:ascii="Cambria Math" w:hAnsi="Cambria Math" w:cs="Times New Roman"/>
                        <w:kern w:val="0"/>
                      </w:rPr>
                      <m:t>C</m:t>
                    </m:r>
                  </m:e>
                  <m:sub>
                    <m:r>
                      <w:rPr>
                        <w:rFonts w:ascii="Cambria Math" w:hAnsi="Cambria Math" w:cs="Times New Roman"/>
                        <w:kern w:val="0"/>
                      </w:rPr>
                      <m:t>max</m:t>
                    </m:r>
                  </m:sub>
                </m:sSub>
                <m:r>
                  <w:rPr>
                    <w:rFonts w:ascii="Cambria Math" w:hAnsi="Cambria Math" w:cs="Times New Roman"/>
                    <w:kern w:val="0"/>
                  </w:rPr>
                  <m:t>-</m:t>
                </m:r>
                <m:sSub>
                  <m:sSubPr>
                    <m:ctrlPr>
                      <w:rPr>
                        <w:rFonts w:ascii="Cambria Math" w:eastAsia="굴림" w:hAnsi="Cambria Math" w:cs="Times New Roman"/>
                        <w:bCs/>
                        <w:i/>
                      </w:rPr>
                    </m:ctrlPr>
                  </m:sSubPr>
                  <m:e>
                    <m:r>
                      <w:rPr>
                        <w:rFonts w:ascii="Cambria Math" w:hAnsi="Cambria Math" w:cs="Times New Roman"/>
                        <w:kern w:val="0"/>
                      </w:rPr>
                      <m:t>C</m:t>
                    </m:r>
                  </m:e>
                  <m:sub>
                    <m:r>
                      <w:rPr>
                        <w:rFonts w:ascii="Cambria Math" w:hAnsi="Cambria Math" w:cs="Times New Roman"/>
                        <w:kern w:val="0"/>
                      </w:rPr>
                      <m:t>min</m:t>
                    </m:r>
                  </m:sub>
                </m:sSub>
              </m:den>
            </m:f>
          </m:e>
        </m:d>
        <m:r>
          <w:rPr>
            <w:rFonts w:ascii="Cambria Math" w:hAnsi="Cambria Math" w:cs="Times New Roman"/>
            <w:kern w:val="0"/>
          </w:rPr>
          <m:t>+</m:t>
        </m:r>
        <m:sSub>
          <m:sSubPr>
            <m:ctrlPr>
              <w:rPr>
                <w:rFonts w:ascii="Cambria Math" w:eastAsia="굴림" w:hAnsi="Cambria Math" w:cs="Times New Roman"/>
                <w:bCs/>
                <w:i/>
              </w:rPr>
            </m:ctrlPr>
          </m:sSubPr>
          <m:e>
            <m:r>
              <w:rPr>
                <w:rFonts w:ascii="Cambria Math" w:hAnsi="Cambria Math" w:cs="Times New Roman"/>
                <w:kern w:val="0"/>
              </w:rPr>
              <m:t>ω</m:t>
            </m:r>
          </m:e>
          <m:sub>
            <m:r>
              <w:rPr>
                <w:rFonts w:ascii="Cambria Math" w:hAnsi="Cambria Math" w:cs="Times New Roman"/>
                <w:kern w:val="0"/>
              </w:rPr>
              <m:t>co2</m:t>
            </m:r>
          </m:sub>
        </m:sSub>
        <m:d>
          <m:dPr>
            <m:ctrlPr>
              <w:rPr>
                <w:rFonts w:ascii="Cambria Math" w:eastAsia="굴림" w:hAnsi="Cambria Math" w:cs="Times New Roman"/>
                <w:bCs/>
                <w:i/>
              </w:rPr>
            </m:ctrlPr>
          </m:dPr>
          <m:e>
            <m:f>
              <m:fPr>
                <m:ctrlPr>
                  <w:rPr>
                    <w:rFonts w:ascii="Cambria Math" w:eastAsia="굴림" w:hAnsi="Cambria Math" w:cs="Times New Roman"/>
                    <w:bCs/>
                    <w:i/>
                  </w:rPr>
                </m:ctrlPr>
              </m:fPr>
              <m:num>
                <m:r>
                  <w:rPr>
                    <w:rFonts w:ascii="Cambria Math" w:hAnsi="Cambria Math" w:cs="Times New Roman"/>
                    <w:kern w:val="0"/>
                  </w:rPr>
                  <m:t>C</m:t>
                </m:r>
                <m:sSub>
                  <m:sSubPr>
                    <m:ctrlPr>
                      <w:rPr>
                        <w:rFonts w:ascii="Cambria Math" w:eastAsia="굴림" w:hAnsi="Cambria Math" w:cs="Times New Roman"/>
                        <w:bCs/>
                        <w:i/>
                      </w:rPr>
                    </m:ctrlPr>
                  </m:sSubPr>
                  <m:e>
                    <m:r>
                      <w:rPr>
                        <w:rFonts w:ascii="Cambria Math" w:hAnsi="Cambria Math" w:cs="Times New Roman"/>
                        <w:kern w:val="0"/>
                      </w:rPr>
                      <m:t>O</m:t>
                    </m:r>
                  </m:e>
                  <m:sub>
                    <m:r>
                      <w:rPr>
                        <w:rFonts w:ascii="Cambria Math" w:hAnsi="Cambria Math" w:cs="Times New Roman"/>
                        <w:kern w:val="0"/>
                      </w:rPr>
                      <m:t>2</m:t>
                    </m:r>
                  </m:sub>
                </m:sSub>
                <m:d>
                  <m:dPr>
                    <m:ctrlPr>
                      <w:rPr>
                        <w:rFonts w:ascii="Cambria Math" w:eastAsia="굴림" w:hAnsi="Cambria Math" w:cs="Times New Roman"/>
                        <w:bCs/>
                        <w:i/>
                      </w:rPr>
                    </m:ctrlPr>
                  </m:dPr>
                  <m:e>
                    <m:r>
                      <w:rPr>
                        <w:rFonts w:ascii="Cambria Math" w:hAnsi="Cambria Math" w:cs="Times New Roman"/>
                        <w:kern w:val="0"/>
                      </w:rPr>
                      <m:t>x</m:t>
                    </m:r>
                  </m:e>
                </m:d>
                <m:r>
                  <w:rPr>
                    <w:rFonts w:ascii="Cambria Math" w:hAnsi="Cambria Math" w:cs="Times New Roman"/>
                    <w:kern w:val="0"/>
                  </w:rPr>
                  <m:t>-</m:t>
                </m:r>
                <m:sSub>
                  <m:sSubPr>
                    <m:ctrlPr>
                      <w:rPr>
                        <w:rFonts w:ascii="Cambria Math" w:eastAsia="굴림" w:hAnsi="Cambria Math" w:cs="Times New Roman"/>
                        <w:bCs/>
                        <w:i/>
                      </w:rPr>
                    </m:ctrlPr>
                  </m:sSubPr>
                  <m:e>
                    <m:r>
                      <w:rPr>
                        <w:rFonts w:ascii="Cambria Math" w:hAnsi="Cambria Math" w:cs="Times New Roman"/>
                        <w:kern w:val="0"/>
                      </w:rPr>
                      <m:t>E</m:t>
                    </m:r>
                  </m:e>
                  <m:sub>
                    <m:r>
                      <w:rPr>
                        <w:rFonts w:ascii="Cambria Math" w:hAnsi="Cambria Math" w:cs="Times New Roman"/>
                        <w:kern w:val="0"/>
                      </w:rPr>
                      <m:t>min</m:t>
                    </m:r>
                  </m:sub>
                </m:sSub>
              </m:num>
              <m:den>
                <m:sSub>
                  <m:sSubPr>
                    <m:ctrlPr>
                      <w:rPr>
                        <w:rFonts w:ascii="Cambria Math" w:eastAsia="굴림" w:hAnsi="Cambria Math" w:cs="Times New Roman"/>
                        <w:bCs/>
                        <w:i/>
                      </w:rPr>
                    </m:ctrlPr>
                  </m:sSubPr>
                  <m:e>
                    <m:r>
                      <w:rPr>
                        <w:rFonts w:ascii="Cambria Math" w:hAnsi="Cambria Math" w:cs="Times New Roman"/>
                        <w:kern w:val="0"/>
                      </w:rPr>
                      <m:t>E</m:t>
                    </m:r>
                  </m:e>
                  <m:sub>
                    <m:r>
                      <w:rPr>
                        <w:rFonts w:ascii="Cambria Math" w:hAnsi="Cambria Math" w:cs="Times New Roman"/>
                        <w:kern w:val="0"/>
                      </w:rPr>
                      <m:t>max</m:t>
                    </m:r>
                  </m:sub>
                </m:sSub>
                <m:r>
                  <w:rPr>
                    <w:rFonts w:ascii="Cambria Math" w:hAnsi="Cambria Math" w:cs="Times New Roman"/>
                    <w:kern w:val="0"/>
                  </w:rPr>
                  <m:t>-</m:t>
                </m:r>
                <m:sSub>
                  <m:sSubPr>
                    <m:ctrlPr>
                      <w:rPr>
                        <w:rFonts w:ascii="Cambria Math" w:eastAsia="굴림" w:hAnsi="Cambria Math" w:cs="Times New Roman"/>
                        <w:bCs/>
                        <w:i/>
                      </w:rPr>
                    </m:ctrlPr>
                  </m:sSubPr>
                  <m:e>
                    <m:r>
                      <w:rPr>
                        <w:rFonts w:ascii="Cambria Math" w:hAnsi="Cambria Math" w:cs="Times New Roman"/>
                        <w:kern w:val="0"/>
                      </w:rPr>
                      <m:t>E</m:t>
                    </m:r>
                  </m:e>
                  <m:sub>
                    <m:r>
                      <w:rPr>
                        <w:rFonts w:ascii="Cambria Math" w:hAnsi="Cambria Math" w:cs="Times New Roman"/>
                        <w:kern w:val="0"/>
                      </w:rPr>
                      <m:t>min</m:t>
                    </m:r>
                  </m:sub>
                </m:sSub>
              </m:den>
            </m:f>
          </m:e>
        </m:d>
      </m:oMath>
      <w:r>
        <w:rPr>
          <w:bCs/>
        </w:rPr>
        <w:tab/>
      </w:r>
      <w:r>
        <w:rPr>
          <w:bCs/>
        </w:rPr>
        <w:tab/>
        <w:t>(13)</w:t>
      </w:r>
    </w:p>
    <w:p w14:paraId="73A09E4F" w14:textId="374115D8" w:rsidR="00E14CBB" w:rsidRDefault="00BA4517" w:rsidP="00C43509">
      <w:pPr>
        <w:pStyle w:val="SCI0"/>
      </w:pPr>
      <w:r>
        <w:t xml:space="preserve">In this context,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(x)</m:t>
        </m:r>
      </m:oMath>
      <w:r>
        <w:t xml:space="preserve"> denotes the decision variable vector, while </w:t>
      </w:r>
      <m:oMath>
        <m:r>
          <w:rPr>
            <w:rFonts w:ascii="Cambria Math" w:hAnsi="Cambria Math"/>
          </w:rPr>
          <m:t>Cost(x)</m:t>
        </m:r>
      </m:oMath>
      <w:r w:rsidR="007777BA">
        <w:rPr>
          <w:rFonts w:hint="eastAsia"/>
        </w:rPr>
        <w:t xml:space="preserve"> </w:t>
      </w:r>
      <w:r>
        <w:t xml:space="preserve">and </w:t>
      </w:r>
      <m:oMath>
        <m:r>
          <w:rPr>
            <w:rFonts w:ascii="Cambria Math" w:hAnsi="Cambria Math"/>
          </w:rPr>
          <m:t>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(x)</m:t>
        </m:r>
      </m:oMath>
      <w:r>
        <w:t xml:space="preserve"> represent the total construction cost and total embodied carbon of the design, respectively. The parameters </w:t>
      </w:r>
      <m:oMath>
        <m:sSub>
          <m:sSubPr>
            <m:ctrlPr>
              <w:rPr>
                <w:rFonts w:ascii="Cambria Math" w:hAnsi="Cambria Math"/>
                <w:i/>
              </w:rPr>
            </m:ctrlPr>
          </m:sSubPr>
          <m:e>
            <m:r>
              <w:rPr>
                <w:rFonts w:ascii="Cambria Math" w:hAnsi="Cambria Math"/>
              </w:rPr>
              <m:t>C</m:t>
            </m:r>
          </m:e>
          <m:sub>
            <m:r>
              <w:rPr>
                <w:rFonts w:ascii="Cambria Math" w:hAnsi="Cambria Math"/>
              </w:rPr>
              <m:t>min/max</m:t>
            </m:r>
          </m:sub>
        </m:sSub>
      </m:oMath>
      <w:r>
        <w:t xml:space="preserve"> and</w:t>
      </w:r>
      <w:r w:rsidR="00012DC4">
        <w:t xml:space="preserve"> </w:t>
      </w:r>
      <m:oMath>
        <m:sSub>
          <m:sSubPr>
            <m:ctrlPr>
              <w:rPr>
                <w:rFonts w:ascii="Cambria Math" w:hAnsi="Cambria Math"/>
                <w:i/>
              </w:rPr>
            </m:ctrlPr>
          </m:sSubPr>
          <m:e>
            <m:r>
              <w:rPr>
                <w:rFonts w:ascii="Cambria Math" w:hAnsi="Cambria Math"/>
              </w:rPr>
              <m:t>E</m:t>
            </m:r>
          </m:e>
          <m:sub>
            <m:r>
              <w:rPr>
                <w:rFonts w:ascii="Cambria Math" w:hAnsi="Cambria Math"/>
              </w:rPr>
              <m:t>min/max</m:t>
            </m:r>
          </m:sub>
        </m:sSub>
      </m:oMath>
      <w:r>
        <w:t xml:space="preserve"> , employed for normalization, signify the theoretical minimum and maximum values derived from all section combinations within the database utilized for this optimization problem. The weight  was consistently set to 1.0 across all cases in this study.</w:t>
      </w:r>
    </w:p>
    <w:p w14:paraId="14C89DED" w14:textId="13C0BF3A" w:rsidR="00E14CBB" w:rsidRDefault="00012DC4" w:rsidP="00D81A6F">
      <w:pPr>
        <w:pStyle w:val="SCI0"/>
      </w:pPr>
      <w:r>
        <w:t>The second objective function, structural conservatism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(x)</m:t>
        </m:r>
      </m:oMath>
      <w:r>
        <w:t>), is characterized by the mean of the maximum stress ratios across all structural components. A reduced average stress ratio signifies a more conservative structural design.</w:t>
      </w:r>
    </w:p>
    <w:p w14:paraId="69D435CA" w14:textId="3D7700AA" w:rsidR="00907509" w:rsidRPr="00E14CBB" w:rsidRDefault="00907509" w:rsidP="00907509">
      <w:pPr>
        <w:pStyle w:val="SCI0"/>
        <w:jc w:val="center"/>
      </w:pPr>
      <m:oMath>
        <m:r>
          <w:rPr>
            <w:rFonts w:ascii="Cambria Math" w:hAnsi="Cambria Math" w:cs="Times New Roman"/>
            <w:kern w:val="0"/>
          </w:rPr>
          <m:t>min</m:t>
        </m:r>
        <m:sSub>
          <m:sSubPr>
            <m:ctrlPr>
              <w:rPr>
                <w:rFonts w:ascii="Cambria Math" w:eastAsia="굴림" w:hAnsi="Cambria Math" w:cs="Times New Roman"/>
                <w:bCs/>
                <w:i/>
              </w:rPr>
            </m:ctrlPr>
          </m:sSubPr>
          <m:e>
            <m:r>
              <w:rPr>
                <w:rFonts w:ascii="Cambria Math" w:hAnsi="Cambria Math" w:cs="Times New Roman"/>
                <w:kern w:val="0"/>
              </w:rPr>
              <m:t>f</m:t>
            </m:r>
          </m:e>
          <m:sub>
            <m:r>
              <w:rPr>
                <w:rFonts w:ascii="Cambria Math" w:hAnsi="Cambria Math" w:cs="Times New Roman"/>
                <w:kern w:val="0"/>
              </w:rPr>
              <m:t>2</m:t>
            </m:r>
          </m:sub>
        </m:sSub>
        <m:d>
          <m:dPr>
            <m:ctrlPr>
              <w:rPr>
                <w:rFonts w:ascii="Cambria Math" w:eastAsia="굴림" w:hAnsi="Cambria Math" w:cs="Times New Roman"/>
                <w:bCs/>
                <w:i/>
              </w:rPr>
            </m:ctrlPr>
          </m:dPr>
          <m:e>
            <m:r>
              <w:rPr>
                <w:rFonts w:ascii="Cambria Math" w:hAnsi="Cambria Math" w:cs="Times New Roman"/>
                <w:kern w:val="0"/>
              </w:rPr>
              <m:t>x</m:t>
            </m:r>
          </m:e>
        </m:d>
        <m:r>
          <w:rPr>
            <w:rFonts w:ascii="Cambria Math" w:hAnsi="Cambria Math" w:cs="Times New Roman"/>
            <w:kern w:val="0"/>
          </w:rPr>
          <m:t>=Mean DCR</m:t>
        </m:r>
        <m:d>
          <m:dPr>
            <m:ctrlPr>
              <w:rPr>
                <w:rFonts w:ascii="Cambria Math" w:eastAsia="굴림" w:hAnsi="Cambria Math" w:cs="Times New Roman"/>
                <w:bCs/>
                <w:i/>
              </w:rPr>
            </m:ctrlPr>
          </m:dPr>
          <m:e>
            <m:r>
              <w:rPr>
                <w:rFonts w:ascii="Cambria Math" w:hAnsi="Cambria Math" w:cs="Times New Roman"/>
                <w:kern w:val="0"/>
              </w:rPr>
              <m:t>x</m:t>
            </m:r>
          </m:e>
        </m:d>
        <m:r>
          <w:rPr>
            <w:rFonts w:ascii="Cambria Math" w:hAnsi="Cambria Math" w:cs="Times New Roman"/>
            <w:kern w:val="0"/>
          </w:rPr>
          <m:t>=</m:t>
        </m:r>
        <m:f>
          <m:fPr>
            <m:ctrlPr>
              <w:rPr>
                <w:rFonts w:ascii="Cambria Math" w:eastAsia="굴림" w:hAnsi="Cambria Math" w:cs="Times New Roman"/>
                <w:bCs/>
                <w:i/>
              </w:rPr>
            </m:ctrlPr>
          </m:fPr>
          <m:num>
            <m:r>
              <w:rPr>
                <w:rFonts w:ascii="Cambria Math" w:hAnsi="Cambria Math" w:cs="Times New Roman"/>
                <w:kern w:val="0"/>
              </w:rPr>
              <m:t>1</m:t>
            </m:r>
          </m:num>
          <m:den>
            <m:sSub>
              <m:sSubPr>
                <m:ctrlPr>
                  <w:rPr>
                    <w:rFonts w:ascii="Cambria Math" w:eastAsia="굴림" w:hAnsi="Cambria Math" w:cs="Times New Roman"/>
                    <w:bCs/>
                    <w:i/>
                  </w:rPr>
                </m:ctrlPr>
              </m:sSubPr>
              <m:e>
                <m:r>
                  <w:rPr>
                    <w:rFonts w:ascii="Cambria Math" w:hAnsi="Cambria Math" w:cs="Times New Roman"/>
                    <w:kern w:val="0"/>
                  </w:rPr>
                  <m:t>N</m:t>
                </m:r>
              </m:e>
              <m:sub>
                <m:r>
                  <w:rPr>
                    <w:rFonts w:ascii="Cambria Math" w:hAnsi="Cambria Math" w:cs="Times New Roman"/>
                    <w:kern w:val="0"/>
                  </w:rPr>
                  <m:t>members</m:t>
                </m:r>
              </m:sub>
            </m:sSub>
          </m:den>
        </m:f>
        <m:r>
          <w:rPr>
            <w:rFonts w:ascii="Cambria Math" w:hAnsi="Cambria Math" w:cs="Times New Roman"/>
            <w:kern w:val="0"/>
          </w:rPr>
          <m:t xml:space="preserve"> </m:t>
        </m:r>
        <m:nary>
          <m:naryPr>
            <m:chr m:val="∑"/>
            <m:limLoc m:val="undOvr"/>
            <m:ctrlPr>
              <w:rPr>
                <w:rFonts w:ascii="Cambria Math" w:eastAsia="굴림" w:hAnsi="Cambria Math" w:cs="Times New Roman"/>
                <w:bCs/>
                <w:i/>
              </w:rPr>
            </m:ctrlPr>
          </m:naryPr>
          <m:sub>
            <m:r>
              <w:rPr>
                <w:rFonts w:ascii="Cambria Math" w:hAnsi="Cambria Math" w:cs="Times New Roman"/>
                <w:kern w:val="0"/>
              </w:rPr>
              <m:t>i=1</m:t>
            </m:r>
          </m:sub>
          <m:sup>
            <m:sSub>
              <m:sSubPr>
                <m:ctrlPr>
                  <w:rPr>
                    <w:rFonts w:ascii="Cambria Math" w:eastAsia="굴림" w:hAnsi="Cambria Math" w:cs="Times New Roman"/>
                    <w:bCs/>
                    <w:i/>
                  </w:rPr>
                </m:ctrlPr>
              </m:sSubPr>
              <m:e>
                <m:r>
                  <w:rPr>
                    <w:rFonts w:ascii="Cambria Math" w:hAnsi="Cambria Math" w:cs="Times New Roman"/>
                    <w:kern w:val="0"/>
                  </w:rPr>
                  <m:t>N</m:t>
                </m:r>
              </m:e>
              <m:sub>
                <m:r>
                  <w:rPr>
                    <w:rFonts w:ascii="Cambria Math" w:hAnsi="Cambria Math" w:cs="Times New Roman"/>
                    <w:kern w:val="0"/>
                  </w:rPr>
                  <m:t>members</m:t>
                </m:r>
              </m:sub>
            </m:sSub>
          </m:sup>
          <m:e>
            <m:r>
              <w:rPr>
                <w:rFonts w:ascii="Cambria Math" w:hAnsi="Cambria Math" w:cs="Times New Roman"/>
                <w:kern w:val="0"/>
              </w:rPr>
              <m:t>DC</m:t>
            </m:r>
            <m:sSub>
              <m:sSubPr>
                <m:ctrlPr>
                  <w:rPr>
                    <w:rFonts w:ascii="Cambria Math" w:eastAsia="굴림" w:hAnsi="Cambria Math" w:cs="Times New Roman"/>
                    <w:bCs/>
                    <w:i/>
                  </w:rPr>
                </m:ctrlPr>
              </m:sSubPr>
              <m:e>
                <m:r>
                  <w:rPr>
                    <w:rFonts w:ascii="Cambria Math" w:hAnsi="Cambria Math" w:cs="Times New Roman"/>
                    <w:kern w:val="0"/>
                  </w:rPr>
                  <m:t>R</m:t>
                </m:r>
              </m:e>
              <m:sub>
                <m:r>
                  <w:rPr>
                    <w:rFonts w:ascii="Cambria Math" w:hAnsi="Cambria Math" w:cs="Times New Roman"/>
                    <w:kern w:val="0"/>
                  </w:rPr>
                  <m:t>i,max</m:t>
                </m:r>
              </m:sub>
            </m:sSub>
            <m:r>
              <w:rPr>
                <w:rFonts w:ascii="Cambria Math" w:hAnsi="Cambria Math" w:cs="Times New Roman"/>
                <w:kern w:val="0"/>
              </w:rPr>
              <m:t>(x)</m:t>
            </m:r>
          </m:e>
        </m:nary>
      </m:oMath>
      <w:r>
        <w:rPr>
          <w:bCs/>
        </w:rPr>
        <w:tab/>
      </w:r>
      <w:r>
        <w:rPr>
          <w:bCs/>
        </w:rPr>
        <w:tab/>
        <w:t>(14)</w:t>
      </w:r>
    </w:p>
    <w:p w14:paraId="7E4DFD93" w14:textId="23AFA90A" w:rsidR="00832585" w:rsidRDefault="00832585" w:rsidP="00E56F6B">
      <w:pPr>
        <w:pStyle w:val="SCI"/>
        <w:numPr>
          <w:ilvl w:val="2"/>
          <w:numId w:val="25"/>
        </w:numPr>
      </w:pPr>
      <w:r w:rsidRPr="00832585">
        <w:t>Constraints and Penalty Function</w:t>
      </w:r>
    </w:p>
    <w:p w14:paraId="6651E835" w14:textId="15089618" w:rsidR="00907509" w:rsidRDefault="00B948B7" w:rsidP="001B1945">
      <w:pPr>
        <w:pStyle w:val="SCI0"/>
      </w:pPr>
      <w:r>
        <w:t xml:space="preserve">All candidate designs evaluated by the algorithm are required to comply with system-level constraints as delineated by the ACI 318 and ASCE 7 standards, thereby ensuring the safety, </w:t>
      </w:r>
      <w:r w:rsidRPr="00B948B7">
        <w:t xml:space="preserve">serviceability, and constructability of the structure. The primary constraints considered in this study are detailed in </w:t>
      </w:r>
      <w:r w:rsidRPr="005D4268">
        <w:t>Table 4</w:t>
      </w:r>
      <w:r w:rsidRPr="00B948B7">
        <w:t>.</w:t>
      </w:r>
    </w:p>
    <w:p w14:paraId="06D1E265" w14:textId="279D2BF6" w:rsidR="00983180" w:rsidRDefault="00983180" w:rsidP="00983180">
      <w:pPr>
        <w:pStyle w:val="SCIFigure"/>
        <w:ind w:left="600"/>
      </w:pPr>
      <w:r w:rsidRPr="00983180">
        <w:rPr>
          <w:b/>
          <w:bCs/>
        </w:rPr>
        <w:t xml:space="preserve">Table </w:t>
      </w:r>
      <w:r w:rsidRPr="00983180">
        <w:rPr>
          <w:b/>
          <w:bCs/>
        </w:rPr>
        <w:fldChar w:fldCharType="begin"/>
      </w:r>
      <w:r w:rsidRPr="00983180">
        <w:rPr>
          <w:b/>
          <w:bCs/>
        </w:rPr>
        <w:instrText xml:space="preserve"> SEQ Table \* ARABIC </w:instrText>
      </w:r>
      <w:r w:rsidRPr="00983180">
        <w:rPr>
          <w:b/>
          <w:bCs/>
        </w:rPr>
        <w:fldChar w:fldCharType="separate"/>
      </w:r>
      <w:r w:rsidR="00823BF7">
        <w:rPr>
          <w:b/>
          <w:bCs/>
          <w:noProof/>
        </w:rPr>
        <w:t>4</w:t>
      </w:r>
      <w:r w:rsidRPr="00983180">
        <w:rPr>
          <w:b/>
          <w:bCs/>
        </w:rPr>
        <w:fldChar w:fldCharType="end"/>
      </w:r>
      <w:r w:rsidRPr="00983180">
        <w:rPr>
          <w:b/>
          <w:bCs/>
        </w:rPr>
        <w:t>.</w:t>
      </w:r>
      <w:r>
        <w:t xml:space="preserve"> </w:t>
      </w:r>
      <w:r w:rsidRPr="00A97336">
        <w:t>Design Constraints</w:t>
      </w:r>
    </w:p>
    <w:tbl>
      <w:tblPr>
        <w:tblStyle w:val="ab"/>
        <w:tblW w:w="0" w:type="auto"/>
        <w:jc w:val="center"/>
        <w:tblInd w:w="0" w:type="dxa"/>
        <w:tblLook w:val="04A0" w:firstRow="1" w:lastRow="0" w:firstColumn="1" w:lastColumn="0" w:noHBand="0" w:noVBand="1"/>
      </w:tblPr>
      <w:tblGrid>
        <w:gridCol w:w="2254"/>
        <w:gridCol w:w="2254"/>
        <w:gridCol w:w="2254"/>
        <w:gridCol w:w="2254"/>
      </w:tblGrid>
      <w:tr w:rsidR="001B1945" w14:paraId="43E79C17" w14:textId="77777777" w:rsidTr="001B1945">
        <w:trPr>
          <w:jc w:val="center"/>
        </w:trPr>
        <w:tc>
          <w:tcPr>
            <w:tcW w:w="2254" w:type="dxa"/>
            <w:tcBorders>
              <w:top w:val="single" w:sz="4" w:space="0" w:color="auto"/>
              <w:left w:val="single" w:sz="4" w:space="0" w:color="auto"/>
              <w:bottom w:val="single" w:sz="4" w:space="0" w:color="auto"/>
              <w:right w:val="single" w:sz="4" w:space="0" w:color="auto"/>
            </w:tcBorders>
            <w:hideMark/>
          </w:tcPr>
          <w:p w14:paraId="42C631CC"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Category</w:t>
            </w:r>
          </w:p>
        </w:tc>
        <w:tc>
          <w:tcPr>
            <w:tcW w:w="2254" w:type="dxa"/>
            <w:tcBorders>
              <w:top w:val="single" w:sz="4" w:space="0" w:color="auto"/>
              <w:left w:val="single" w:sz="4" w:space="0" w:color="auto"/>
              <w:bottom w:val="single" w:sz="4" w:space="0" w:color="auto"/>
              <w:right w:val="single" w:sz="4" w:space="0" w:color="auto"/>
            </w:tcBorders>
            <w:hideMark/>
          </w:tcPr>
          <w:p w14:paraId="48713760"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Constraint Description</w:t>
            </w:r>
          </w:p>
        </w:tc>
        <w:tc>
          <w:tcPr>
            <w:tcW w:w="2254" w:type="dxa"/>
            <w:tcBorders>
              <w:top w:val="single" w:sz="4" w:space="0" w:color="auto"/>
              <w:left w:val="single" w:sz="4" w:space="0" w:color="auto"/>
              <w:bottom w:val="single" w:sz="4" w:space="0" w:color="auto"/>
              <w:right w:val="single" w:sz="4" w:space="0" w:color="auto"/>
            </w:tcBorders>
            <w:hideMark/>
          </w:tcPr>
          <w:p w14:paraId="3A6636AA" w14:textId="77777777" w:rsidR="001B1945" w:rsidRPr="00983180" w:rsidRDefault="001B1945" w:rsidP="007C3041">
            <w:pPr>
              <w:jc w:val="left"/>
              <w:rPr>
                <w:rFonts w:ascii="Times New Roman" w:eastAsia="맑은 고딕" w:hAnsi="Times New Roman" w:cs="Times New Roman"/>
                <w:bCs/>
                <w:sz w:val="22"/>
              </w:rPr>
            </w:pPr>
            <w:r w:rsidRPr="00983180">
              <w:rPr>
                <w:rFonts w:ascii="Times New Roman" w:eastAsia="맑은 고딕" w:hAnsi="Times New Roman" w:cs="Times New Roman"/>
                <w:bCs/>
                <w:sz w:val="22"/>
              </w:rPr>
              <w:t>Formulation</w:t>
            </w:r>
          </w:p>
        </w:tc>
        <w:tc>
          <w:tcPr>
            <w:tcW w:w="2254" w:type="dxa"/>
            <w:tcBorders>
              <w:top w:val="single" w:sz="4" w:space="0" w:color="auto"/>
              <w:left w:val="single" w:sz="4" w:space="0" w:color="auto"/>
              <w:bottom w:val="single" w:sz="4" w:space="0" w:color="auto"/>
              <w:right w:val="single" w:sz="4" w:space="0" w:color="auto"/>
            </w:tcBorders>
            <w:hideMark/>
          </w:tcPr>
          <w:p w14:paraId="7E4BFAF6"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Governing Code</w:t>
            </w:r>
          </w:p>
        </w:tc>
      </w:tr>
      <w:tr w:rsidR="001B1945" w14:paraId="45C99ADD" w14:textId="77777777" w:rsidTr="001B1945">
        <w:trPr>
          <w:jc w:val="center"/>
        </w:trPr>
        <w:tc>
          <w:tcPr>
            <w:tcW w:w="2254" w:type="dxa"/>
            <w:tcBorders>
              <w:top w:val="single" w:sz="4" w:space="0" w:color="auto"/>
              <w:left w:val="single" w:sz="4" w:space="0" w:color="auto"/>
              <w:bottom w:val="single" w:sz="4" w:space="0" w:color="auto"/>
              <w:right w:val="single" w:sz="4" w:space="0" w:color="auto"/>
            </w:tcBorders>
            <w:hideMark/>
          </w:tcPr>
          <w:p w14:paraId="275BE76A"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Strength</w:t>
            </w:r>
          </w:p>
        </w:tc>
        <w:tc>
          <w:tcPr>
            <w:tcW w:w="2254" w:type="dxa"/>
            <w:tcBorders>
              <w:top w:val="single" w:sz="4" w:space="0" w:color="auto"/>
              <w:left w:val="single" w:sz="4" w:space="0" w:color="auto"/>
              <w:bottom w:val="single" w:sz="4" w:space="0" w:color="auto"/>
              <w:right w:val="single" w:sz="4" w:space="0" w:color="auto"/>
            </w:tcBorders>
            <w:hideMark/>
          </w:tcPr>
          <w:p w14:paraId="0BC984CF"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DCR of any member</w:t>
            </w:r>
          </w:p>
        </w:tc>
        <w:tc>
          <w:tcPr>
            <w:tcW w:w="2254" w:type="dxa"/>
            <w:tcBorders>
              <w:top w:val="single" w:sz="4" w:space="0" w:color="auto"/>
              <w:left w:val="single" w:sz="4" w:space="0" w:color="auto"/>
              <w:bottom w:val="single" w:sz="4" w:space="0" w:color="auto"/>
              <w:right w:val="single" w:sz="4" w:space="0" w:color="auto"/>
            </w:tcBorders>
            <w:hideMark/>
          </w:tcPr>
          <w:p w14:paraId="4CF8AE9F" w14:textId="2594C0DB" w:rsidR="001B1945" w:rsidRPr="00983180" w:rsidRDefault="00823BF7" w:rsidP="007C3041">
            <w:pPr>
              <w:jc w:val="left"/>
              <w:rPr>
                <w:rFonts w:ascii="Times New Roman" w:hAnsi="Times New Roman" w:cs="Times New Roman"/>
                <w:bCs/>
                <w:sz w:val="22"/>
              </w:rPr>
            </w:pPr>
            <m:oMathPara>
              <m:oMath>
                <m:sSub>
                  <m:sSubPr>
                    <m:ctrlPr>
                      <w:rPr>
                        <w:rFonts w:ascii="Cambria Math" w:hAnsi="Cambria Math" w:cs="Times New Roman"/>
                        <w:bCs/>
                        <w:sz w:val="22"/>
                      </w:rPr>
                    </m:ctrlPr>
                  </m:sSubPr>
                  <m:e>
                    <m:r>
                      <m:rPr>
                        <m:sty m:val="p"/>
                      </m:rPr>
                      <w:rPr>
                        <w:rFonts w:ascii="Cambria Math" w:hAnsi="Cambria Math" w:cs="Times New Roman"/>
                        <w:sz w:val="22"/>
                      </w:rPr>
                      <m:t>max</m:t>
                    </m:r>
                  </m:e>
                  <m:sub>
                    <m:r>
                      <m:rPr>
                        <m:sty m:val="p"/>
                      </m:rPr>
                      <w:rPr>
                        <w:rFonts w:ascii="Cambria Math" w:hAnsi="Cambria Math" w:cs="Times New Roman"/>
                        <w:sz w:val="22"/>
                      </w:rPr>
                      <m:t>i∈members</m:t>
                    </m:r>
                  </m:sub>
                </m:sSub>
                <m:d>
                  <m:dPr>
                    <m:ctrlPr>
                      <w:rPr>
                        <w:rFonts w:ascii="Cambria Math" w:hAnsi="Cambria Math" w:cs="Times New Roman"/>
                        <w:bCs/>
                        <w:i/>
                        <w:sz w:val="22"/>
                      </w:rPr>
                    </m:ctrlPr>
                  </m:dPr>
                  <m:e>
                    <m:r>
                      <w:rPr>
                        <w:rFonts w:ascii="Cambria Math" w:hAnsi="Cambria Math" w:cs="Times New Roman"/>
                        <w:sz w:val="22"/>
                      </w:rPr>
                      <m:t>DC</m:t>
                    </m:r>
                    <m:sSub>
                      <m:sSubPr>
                        <m:ctrlPr>
                          <w:rPr>
                            <w:rFonts w:ascii="Cambria Math" w:hAnsi="Cambria Math" w:cs="Times New Roman"/>
                            <w:bCs/>
                            <w:i/>
                            <w:sz w:val="22"/>
                          </w:rPr>
                        </m:ctrlPr>
                      </m:sSubPr>
                      <m:e>
                        <m:r>
                          <w:rPr>
                            <w:rFonts w:ascii="Cambria Math" w:hAnsi="Cambria Math" w:cs="Times New Roman"/>
                            <w:sz w:val="22"/>
                          </w:rPr>
                          <m:t>R</m:t>
                        </m:r>
                      </m:e>
                      <m:sub>
                        <m:r>
                          <w:rPr>
                            <w:rFonts w:ascii="Cambria Math" w:hAnsi="Cambria Math" w:cs="Times New Roman"/>
                            <w:sz w:val="22"/>
                          </w:rPr>
                          <m:t>i</m:t>
                        </m:r>
                      </m:sub>
                    </m:sSub>
                  </m:e>
                </m:d>
                <m:r>
                  <w:rPr>
                    <w:rFonts w:ascii="Cambria Math" w:hAnsi="Cambria Math" w:cs="Times New Roman"/>
                    <w:sz w:val="22"/>
                  </w:rPr>
                  <m:t>≤1.0</m:t>
                </m:r>
              </m:oMath>
            </m:oMathPara>
          </w:p>
        </w:tc>
        <w:tc>
          <w:tcPr>
            <w:tcW w:w="2254" w:type="dxa"/>
            <w:tcBorders>
              <w:top w:val="single" w:sz="4" w:space="0" w:color="auto"/>
              <w:left w:val="single" w:sz="4" w:space="0" w:color="auto"/>
              <w:bottom w:val="single" w:sz="4" w:space="0" w:color="auto"/>
              <w:right w:val="single" w:sz="4" w:space="0" w:color="auto"/>
            </w:tcBorders>
            <w:hideMark/>
          </w:tcPr>
          <w:p w14:paraId="7B4FF727"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ACI 318</w:t>
            </w:r>
          </w:p>
        </w:tc>
      </w:tr>
      <w:tr w:rsidR="001B1945" w14:paraId="195821F8" w14:textId="77777777" w:rsidTr="001B1945">
        <w:trPr>
          <w:jc w:val="center"/>
        </w:trPr>
        <w:tc>
          <w:tcPr>
            <w:tcW w:w="2254" w:type="dxa"/>
            <w:vMerge w:val="restart"/>
            <w:tcBorders>
              <w:top w:val="single" w:sz="4" w:space="0" w:color="auto"/>
              <w:left w:val="single" w:sz="4" w:space="0" w:color="auto"/>
              <w:bottom w:val="single" w:sz="4" w:space="0" w:color="auto"/>
              <w:right w:val="single" w:sz="4" w:space="0" w:color="auto"/>
            </w:tcBorders>
            <w:hideMark/>
          </w:tcPr>
          <w:p w14:paraId="6246E853"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Serviceability</w:t>
            </w:r>
          </w:p>
        </w:tc>
        <w:tc>
          <w:tcPr>
            <w:tcW w:w="2254" w:type="dxa"/>
            <w:tcBorders>
              <w:top w:val="single" w:sz="4" w:space="0" w:color="auto"/>
              <w:left w:val="single" w:sz="4" w:space="0" w:color="auto"/>
              <w:bottom w:val="single" w:sz="4" w:space="0" w:color="auto"/>
              <w:right w:val="single" w:sz="4" w:space="0" w:color="auto"/>
            </w:tcBorders>
            <w:hideMark/>
          </w:tcPr>
          <w:p w14:paraId="554BA266"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Inter-story Drift Ratio (Seismic Load)</w:t>
            </w:r>
          </w:p>
        </w:tc>
        <w:tc>
          <w:tcPr>
            <w:tcW w:w="2254" w:type="dxa"/>
            <w:tcBorders>
              <w:top w:val="single" w:sz="4" w:space="0" w:color="auto"/>
              <w:left w:val="single" w:sz="4" w:space="0" w:color="auto"/>
              <w:bottom w:val="single" w:sz="4" w:space="0" w:color="auto"/>
              <w:right w:val="single" w:sz="4" w:space="0" w:color="auto"/>
            </w:tcBorders>
            <w:hideMark/>
          </w:tcPr>
          <w:p w14:paraId="51A2129F" w14:textId="2436750E" w:rsidR="001B1945" w:rsidRPr="00983180" w:rsidRDefault="00823BF7" w:rsidP="007C3041">
            <w:pPr>
              <w:jc w:val="left"/>
              <w:rPr>
                <w:rFonts w:ascii="Times New Roman" w:hAnsi="Times New Roman" w:cs="Times New Roman"/>
                <w:bCs/>
                <w:sz w:val="22"/>
              </w:rPr>
            </w:pPr>
            <m:oMathPara>
              <m:oMath>
                <m:sSub>
                  <m:sSubPr>
                    <m:ctrlPr>
                      <w:rPr>
                        <w:rFonts w:ascii="Cambria Math" w:hAnsi="Cambria Math" w:cs="Times New Roman"/>
                        <w:bCs/>
                        <w:i/>
                        <w:sz w:val="22"/>
                      </w:rPr>
                    </m:ctrlPr>
                  </m:sSubPr>
                  <m:e>
                    <m:r>
                      <w:rPr>
                        <w:rFonts w:ascii="Cambria Math" w:hAnsi="Cambria Math" w:cs="Times New Roman"/>
                        <w:sz w:val="22"/>
                      </w:rPr>
                      <m:t>∆</m:t>
                    </m:r>
                  </m:e>
                  <m:sub>
                    <m:r>
                      <w:rPr>
                        <w:rFonts w:ascii="Cambria Math" w:hAnsi="Cambria Math" w:cs="Times New Roman"/>
                        <w:sz w:val="22"/>
                      </w:rPr>
                      <m:t>drift</m:t>
                    </m:r>
                  </m:sub>
                </m:sSub>
                <m:r>
                  <w:rPr>
                    <w:rFonts w:ascii="Cambria Math" w:hAnsi="Cambria Math" w:cs="Times New Roman"/>
                    <w:sz w:val="22"/>
                  </w:rPr>
                  <m:t xml:space="preserve"> ≤ </m:t>
                </m:r>
                <m:sSub>
                  <m:sSubPr>
                    <m:ctrlPr>
                      <w:rPr>
                        <w:rFonts w:ascii="Cambria Math" w:hAnsi="Cambria Math" w:cs="Times New Roman"/>
                        <w:bCs/>
                        <w:i/>
                        <w:sz w:val="22"/>
                      </w:rPr>
                    </m:ctrlPr>
                  </m:sSubPr>
                  <m:e>
                    <m:r>
                      <w:rPr>
                        <w:rFonts w:ascii="Cambria Math" w:hAnsi="Cambria Math" w:cs="Times New Roman"/>
                        <w:sz w:val="22"/>
                      </w:rPr>
                      <m:t>∆</m:t>
                    </m:r>
                  </m:e>
                  <m:sub>
                    <m:r>
                      <w:rPr>
                        <w:rFonts w:ascii="Cambria Math" w:hAnsi="Cambria Math" w:cs="Times New Roman"/>
                        <w:sz w:val="22"/>
                      </w:rPr>
                      <m:t>allowable,drift</m:t>
                    </m:r>
                  </m:sub>
                </m:sSub>
              </m:oMath>
            </m:oMathPara>
          </w:p>
        </w:tc>
        <w:tc>
          <w:tcPr>
            <w:tcW w:w="2254" w:type="dxa"/>
            <w:tcBorders>
              <w:top w:val="single" w:sz="4" w:space="0" w:color="auto"/>
              <w:left w:val="single" w:sz="4" w:space="0" w:color="auto"/>
              <w:bottom w:val="single" w:sz="4" w:space="0" w:color="auto"/>
              <w:right w:val="single" w:sz="4" w:space="0" w:color="auto"/>
            </w:tcBorders>
            <w:hideMark/>
          </w:tcPr>
          <w:p w14:paraId="51B1495C"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ASCE 7</w:t>
            </w:r>
          </w:p>
        </w:tc>
      </w:tr>
      <w:tr w:rsidR="001B1945" w14:paraId="30867AF8" w14:textId="77777777" w:rsidTr="001B194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51BEEE0" w14:textId="77777777" w:rsidR="001B1945" w:rsidRPr="00983180" w:rsidRDefault="001B1945" w:rsidP="007C3041">
            <w:pPr>
              <w:widowControl/>
              <w:wordWrap/>
              <w:autoSpaceDE/>
              <w:autoSpaceDN/>
              <w:jc w:val="left"/>
              <w:rPr>
                <w:rFonts w:ascii="Times New Roman" w:hAnsi="Times New Roman" w:cs="Times New Roman"/>
                <w:bCs/>
                <w:sz w:val="22"/>
              </w:rPr>
            </w:pPr>
          </w:p>
        </w:tc>
        <w:tc>
          <w:tcPr>
            <w:tcW w:w="2254" w:type="dxa"/>
            <w:tcBorders>
              <w:top w:val="single" w:sz="4" w:space="0" w:color="auto"/>
              <w:left w:val="single" w:sz="4" w:space="0" w:color="auto"/>
              <w:bottom w:val="single" w:sz="4" w:space="0" w:color="auto"/>
              <w:right w:val="single" w:sz="4" w:space="0" w:color="auto"/>
            </w:tcBorders>
            <w:hideMark/>
          </w:tcPr>
          <w:p w14:paraId="7BA7E1A9"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Top-story Displacement (Wind Load)</w:t>
            </w:r>
          </w:p>
        </w:tc>
        <w:tc>
          <w:tcPr>
            <w:tcW w:w="2254" w:type="dxa"/>
            <w:tcBorders>
              <w:top w:val="single" w:sz="4" w:space="0" w:color="auto"/>
              <w:left w:val="single" w:sz="4" w:space="0" w:color="auto"/>
              <w:bottom w:val="single" w:sz="4" w:space="0" w:color="auto"/>
              <w:right w:val="single" w:sz="4" w:space="0" w:color="auto"/>
            </w:tcBorders>
            <w:hideMark/>
          </w:tcPr>
          <w:p w14:paraId="72890BE0" w14:textId="172ED1F0" w:rsidR="001B1945" w:rsidRPr="00983180" w:rsidRDefault="00823BF7" w:rsidP="007C3041">
            <w:pPr>
              <w:jc w:val="left"/>
              <w:rPr>
                <w:rFonts w:ascii="Times New Roman" w:hAnsi="Times New Roman" w:cs="Times New Roman"/>
                <w:bCs/>
                <w:sz w:val="22"/>
              </w:rPr>
            </w:pPr>
            <m:oMathPara>
              <m:oMath>
                <m:sSub>
                  <m:sSubPr>
                    <m:ctrlPr>
                      <w:rPr>
                        <w:rFonts w:ascii="Cambria Math" w:hAnsi="Cambria Math" w:cs="Times New Roman"/>
                        <w:bCs/>
                        <w:i/>
                        <w:sz w:val="22"/>
                      </w:rPr>
                    </m:ctrlPr>
                  </m:sSubPr>
                  <m:e>
                    <m:r>
                      <w:rPr>
                        <w:rFonts w:ascii="Cambria Math" w:hAnsi="Cambria Math" w:cs="Times New Roman"/>
                        <w:sz w:val="22"/>
                      </w:rPr>
                      <m:t>∆</m:t>
                    </m:r>
                  </m:e>
                  <m:sub>
                    <m:r>
                      <w:rPr>
                        <w:rFonts w:ascii="Cambria Math" w:hAnsi="Cambria Math" w:cs="Times New Roman"/>
                        <w:sz w:val="22"/>
                      </w:rPr>
                      <m:t>top</m:t>
                    </m:r>
                  </m:sub>
                </m:sSub>
                <m:r>
                  <w:rPr>
                    <w:rFonts w:ascii="Cambria Math" w:hAnsi="Cambria Math" w:cs="Times New Roman"/>
                    <w:sz w:val="22"/>
                  </w:rPr>
                  <m:t xml:space="preserve"> ≤</m:t>
                </m:r>
                <m:sSub>
                  <m:sSubPr>
                    <m:ctrlPr>
                      <w:rPr>
                        <w:rFonts w:ascii="Cambria Math" w:hAnsi="Cambria Math" w:cs="Times New Roman"/>
                        <w:bCs/>
                        <w:i/>
                        <w:sz w:val="22"/>
                      </w:rPr>
                    </m:ctrlPr>
                  </m:sSubPr>
                  <m:e>
                    <m:r>
                      <w:rPr>
                        <w:rFonts w:ascii="Cambria Math" w:hAnsi="Cambria Math" w:cs="Times New Roman"/>
                        <w:sz w:val="22"/>
                      </w:rPr>
                      <m:t>H</m:t>
                    </m:r>
                  </m:e>
                  <m:sub>
                    <m:r>
                      <w:rPr>
                        <w:rFonts w:ascii="Cambria Math" w:hAnsi="Cambria Math" w:cs="Times New Roman"/>
                        <w:sz w:val="22"/>
                      </w:rPr>
                      <m:t>total</m:t>
                    </m:r>
                  </m:sub>
                </m:sSub>
                <m:r>
                  <w:rPr>
                    <w:rFonts w:ascii="Cambria Math" w:hAnsi="Cambria Math" w:cs="Times New Roman"/>
                    <w:sz w:val="22"/>
                  </w:rPr>
                  <m:t>/400</m:t>
                </m:r>
              </m:oMath>
            </m:oMathPara>
          </w:p>
        </w:tc>
        <w:tc>
          <w:tcPr>
            <w:tcW w:w="2254" w:type="dxa"/>
            <w:tcBorders>
              <w:top w:val="single" w:sz="4" w:space="0" w:color="auto"/>
              <w:left w:val="single" w:sz="4" w:space="0" w:color="auto"/>
              <w:bottom w:val="single" w:sz="4" w:space="0" w:color="auto"/>
              <w:right w:val="single" w:sz="4" w:space="0" w:color="auto"/>
            </w:tcBorders>
            <w:hideMark/>
          </w:tcPr>
          <w:p w14:paraId="0E997768"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ASCE 7</w:t>
            </w:r>
          </w:p>
        </w:tc>
      </w:tr>
      <w:tr w:rsidR="001B1945" w14:paraId="285875B6" w14:textId="77777777" w:rsidTr="001B194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2839B0" w14:textId="77777777" w:rsidR="001B1945" w:rsidRPr="00983180" w:rsidRDefault="001B1945" w:rsidP="007C3041">
            <w:pPr>
              <w:widowControl/>
              <w:wordWrap/>
              <w:autoSpaceDE/>
              <w:autoSpaceDN/>
              <w:jc w:val="left"/>
              <w:rPr>
                <w:rFonts w:ascii="Times New Roman" w:hAnsi="Times New Roman" w:cs="Times New Roman"/>
                <w:bCs/>
                <w:sz w:val="22"/>
              </w:rPr>
            </w:pPr>
          </w:p>
        </w:tc>
        <w:tc>
          <w:tcPr>
            <w:tcW w:w="2254" w:type="dxa"/>
            <w:tcBorders>
              <w:top w:val="single" w:sz="4" w:space="0" w:color="auto"/>
              <w:left w:val="single" w:sz="4" w:space="0" w:color="auto"/>
              <w:bottom w:val="single" w:sz="4" w:space="0" w:color="auto"/>
              <w:right w:val="single" w:sz="4" w:space="0" w:color="auto"/>
            </w:tcBorders>
            <w:hideMark/>
          </w:tcPr>
          <w:p w14:paraId="4C39D440"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Beam Deflection (Simplified Check)</w:t>
            </w:r>
          </w:p>
        </w:tc>
        <w:tc>
          <w:tcPr>
            <w:tcW w:w="2254" w:type="dxa"/>
            <w:tcBorders>
              <w:top w:val="single" w:sz="4" w:space="0" w:color="auto"/>
              <w:left w:val="single" w:sz="4" w:space="0" w:color="auto"/>
              <w:bottom w:val="single" w:sz="4" w:space="0" w:color="auto"/>
              <w:right w:val="single" w:sz="4" w:space="0" w:color="auto"/>
            </w:tcBorders>
            <w:hideMark/>
          </w:tcPr>
          <w:p w14:paraId="619087BF" w14:textId="2F37B44A" w:rsidR="001B1945" w:rsidRPr="00983180" w:rsidRDefault="00823BF7" w:rsidP="007C3041">
            <w:pPr>
              <w:jc w:val="left"/>
              <w:rPr>
                <w:rFonts w:ascii="Times New Roman" w:hAnsi="Times New Roman" w:cs="Times New Roman"/>
                <w:bCs/>
                <w:sz w:val="22"/>
              </w:rPr>
            </w:pPr>
            <m:oMathPara>
              <m:oMath>
                <m:sSub>
                  <m:sSubPr>
                    <m:ctrlPr>
                      <w:rPr>
                        <w:rFonts w:ascii="Cambria Math" w:hAnsi="Cambria Math" w:cs="Times New Roman"/>
                        <w:bCs/>
                        <w:i/>
                        <w:sz w:val="22"/>
                      </w:rPr>
                    </m:ctrlPr>
                  </m:sSubPr>
                  <m:e>
                    <m:r>
                      <w:rPr>
                        <w:rFonts w:ascii="Cambria Math" w:hAnsi="Cambria Math" w:cs="Times New Roman"/>
                        <w:sz w:val="22"/>
                      </w:rPr>
                      <m:t>h</m:t>
                    </m:r>
                  </m:e>
                  <m:sub>
                    <m:r>
                      <w:rPr>
                        <w:rFonts w:ascii="Cambria Math" w:hAnsi="Cambria Math" w:cs="Times New Roman"/>
                        <w:sz w:val="22"/>
                      </w:rPr>
                      <m:t>beam</m:t>
                    </m:r>
                  </m:sub>
                </m:sSub>
                <m:r>
                  <w:rPr>
                    <w:rFonts w:ascii="Cambria Math" w:hAnsi="Cambria Math" w:cs="Times New Roman"/>
                    <w:sz w:val="22"/>
                  </w:rPr>
                  <m:t xml:space="preserve"> ≥</m:t>
                </m:r>
                <m:sSub>
                  <m:sSubPr>
                    <m:ctrlPr>
                      <w:rPr>
                        <w:rFonts w:ascii="Cambria Math" w:hAnsi="Cambria Math" w:cs="Times New Roman"/>
                        <w:bCs/>
                        <w:i/>
                        <w:sz w:val="22"/>
                      </w:rPr>
                    </m:ctrlPr>
                  </m:sSubPr>
                  <m:e>
                    <m:r>
                      <w:rPr>
                        <w:rFonts w:ascii="Cambria Math" w:hAnsi="Cambria Math" w:cs="Times New Roman"/>
                        <w:sz w:val="22"/>
                      </w:rPr>
                      <m:t>L</m:t>
                    </m:r>
                  </m:e>
                  <m:sub>
                    <m:r>
                      <w:rPr>
                        <w:rFonts w:ascii="Cambria Math" w:hAnsi="Cambria Math" w:cs="Times New Roman"/>
                        <w:sz w:val="22"/>
                      </w:rPr>
                      <m:t>beam</m:t>
                    </m:r>
                  </m:sub>
                </m:sSub>
                <m:r>
                  <w:rPr>
                    <w:rFonts w:ascii="Cambria Math" w:hAnsi="Cambria Math" w:cs="Times New Roman"/>
                    <w:sz w:val="22"/>
                  </w:rPr>
                  <m:t>/21</m:t>
                </m:r>
              </m:oMath>
            </m:oMathPara>
          </w:p>
        </w:tc>
        <w:tc>
          <w:tcPr>
            <w:tcW w:w="2254" w:type="dxa"/>
            <w:tcBorders>
              <w:top w:val="single" w:sz="4" w:space="0" w:color="auto"/>
              <w:left w:val="single" w:sz="4" w:space="0" w:color="auto"/>
              <w:bottom w:val="single" w:sz="4" w:space="0" w:color="auto"/>
              <w:right w:val="single" w:sz="4" w:space="0" w:color="auto"/>
            </w:tcBorders>
            <w:hideMark/>
          </w:tcPr>
          <w:p w14:paraId="00B484D4"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ACI 318</w:t>
            </w:r>
          </w:p>
        </w:tc>
      </w:tr>
      <w:tr w:rsidR="001B1945" w14:paraId="2EC9F553" w14:textId="77777777" w:rsidTr="001B1945">
        <w:trPr>
          <w:jc w:val="center"/>
        </w:trPr>
        <w:tc>
          <w:tcPr>
            <w:tcW w:w="2254" w:type="dxa"/>
            <w:tcBorders>
              <w:top w:val="single" w:sz="4" w:space="0" w:color="auto"/>
              <w:left w:val="single" w:sz="4" w:space="0" w:color="auto"/>
              <w:bottom w:val="single" w:sz="4" w:space="0" w:color="auto"/>
              <w:right w:val="single" w:sz="4" w:space="0" w:color="auto"/>
            </w:tcBorders>
            <w:hideMark/>
          </w:tcPr>
          <w:p w14:paraId="64A87F8A"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lastRenderedPageBreak/>
              <w:t>Constructability</w:t>
            </w:r>
          </w:p>
        </w:tc>
        <w:tc>
          <w:tcPr>
            <w:tcW w:w="2254" w:type="dxa"/>
            <w:tcBorders>
              <w:top w:val="single" w:sz="4" w:space="0" w:color="auto"/>
              <w:left w:val="single" w:sz="4" w:space="0" w:color="auto"/>
              <w:bottom w:val="single" w:sz="4" w:space="0" w:color="auto"/>
              <w:right w:val="single" w:sz="4" w:space="0" w:color="auto"/>
            </w:tcBorders>
            <w:hideMark/>
          </w:tcPr>
          <w:p w14:paraId="2F31ADDC" w14:textId="77777777" w:rsidR="001B1945" w:rsidRPr="00983180" w:rsidRDefault="001B1945" w:rsidP="007C3041">
            <w:pPr>
              <w:jc w:val="left"/>
              <w:rPr>
                <w:rFonts w:ascii="Times New Roman" w:hAnsi="Times New Roman" w:cs="Times New Roman"/>
                <w:bCs/>
                <w:sz w:val="22"/>
              </w:rPr>
            </w:pPr>
            <w:r w:rsidRPr="00983180">
              <w:rPr>
                <w:rFonts w:ascii="Times New Roman" w:hAnsi="Times New Roman" w:cs="Times New Roman"/>
                <w:bCs/>
                <w:sz w:val="22"/>
              </w:rPr>
              <w:t>Column Hierarchy</w:t>
            </w:r>
          </w:p>
        </w:tc>
        <w:tc>
          <w:tcPr>
            <w:tcW w:w="2254" w:type="dxa"/>
            <w:tcBorders>
              <w:top w:val="single" w:sz="4" w:space="0" w:color="auto"/>
              <w:left w:val="single" w:sz="4" w:space="0" w:color="auto"/>
              <w:bottom w:val="single" w:sz="4" w:space="0" w:color="auto"/>
              <w:right w:val="single" w:sz="4" w:space="0" w:color="auto"/>
            </w:tcBorders>
            <w:hideMark/>
          </w:tcPr>
          <w:p w14:paraId="1FE78F1D" w14:textId="40BBEF3D" w:rsidR="001B1945" w:rsidRPr="00983180" w:rsidRDefault="00983180" w:rsidP="007C3041">
            <w:pPr>
              <w:jc w:val="left"/>
              <w:rPr>
                <w:rFonts w:ascii="Times New Roman" w:hAnsi="Times New Roman" w:cs="Times New Roman"/>
                <w:bCs/>
                <w:sz w:val="22"/>
              </w:rPr>
            </w:pPr>
            <m:oMathPara>
              <m:oMath>
                <m:r>
                  <w:rPr>
                    <w:rFonts w:ascii="Cambria Math" w:hAnsi="Cambria Math" w:cs="Times New Roman"/>
                    <w:sz w:val="22"/>
                  </w:rPr>
                  <m:t>Siz</m:t>
                </m:r>
                <m:sSub>
                  <m:sSubPr>
                    <m:ctrlPr>
                      <w:rPr>
                        <w:rFonts w:ascii="Cambria Math" w:hAnsi="Cambria Math" w:cs="Times New Roman"/>
                        <w:bCs/>
                        <w:i/>
                        <w:sz w:val="22"/>
                      </w:rPr>
                    </m:ctrlPr>
                  </m:sSubPr>
                  <m:e>
                    <m:r>
                      <w:rPr>
                        <w:rFonts w:ascii="Cambria Math" w:hAnsi="Cambria Math" w:cs="Times New Roman"/>
                        <w:sz w:val="22"/>
                      </w:rPr>
                      <m:t>e</m:t>
                    </m:r>
                  </m:e>
                  <m:sub>
                    <m:r>
                      <w:rPr>
                        <w:rFonts w:ascii="Cambria Math" w:hAnsi="Cambria Math" w:cs="Times New Roman"/>
                        <w:sz w:val="22"/>
                      </w:rPr>
                      <m:t>uuper</m:t>
                    </m:r>
                  </m:sub>
                </m:sSub>
                <m:r>
                  <w:rPr>
                    <w:rFonts w:ascii="Cambria Math" w:hAnsi="Cambria Math" w:cs="Times New Roman"/>
                    <w:sz w:val="22"/>
                  </w:rPr>
                  <m:t xml:space="preserve"> ≤Siz</m:t>
                </m:r>
                <m:sSub>
                  <m:sSubPr>
                    <m:ctrlPr>
                      <w:rPr>
                        <w:rFonts w:ascii="Cambria Math" w:hAnsi="Cambria Math" w:cs="Times New Roman"/>
                        <w:bCs/>
                        <w:i/>
                        <w:sz w:val="22"/>
                      </w:rPr>
                    </m:ctrlPr>
                  </m:sSubPr>
                  <m:e>
                    <m:r>
                      <w:rPr>
                        <w:rFonts w:ascii="Cambria Math" w:hAnsi="Cambria Math" w:cs="Times New Roman"/>
                        <w:sz w:val="22"/>
                      </w:rPr>
                      <m:t>e</m:t>
                    </m:r>
                  </m:e>
                  <m:sub>
                    <m:r>
                      <w:rPr>
                        <w:rFonts w:ascii="Cambria Math" w:hAnsi="Cambria Math" w:cs="Times New Roman"/>
                        <w:sz w:val="22"/>
                      </w:rPr>
                      <m:t>lower</m:t>
                    </m:r>
                  </m:sub>
                </m:sSub>
              </m:oMath>
            </m:oMathPara>
          </w:p>
        </w:tc>
        <w:tc>
          <w:tcPr>
            <w:tcW w:w="2254" w:type="dxa"/>
            <w:tcBorders>
              <w:top w:val="single" w:sz="4" w:space="0" w:color="auto"/>
              <w:left w:val="single" w:sz="4" w:space="0" w:color="auto"/>
              <w:bottom w:val="single" w:sz="4" w:space="0" w:color="auto"/>
              <w:right w:val="single" w:sz="4" w:space="0" w:color="auto"/>
            </w:tcBorders>
            <w:hideMark/>
          </w:tcPr>
          <w:p w14:paraId="116A1C3C" w14:textId="77777777" w:rsidR="001B1945" w:rsidRPr="00983180" w:rsidRDefault="001B1945" w:rsidP="007C3041">
            <w:pPr>
              <w:keepNext/>
              <w:jc w:val="left"/>
              <w:rPr>
                <w:rFonts w:ascii="Times New Roman" w:hAnsi="Times New Roman" w:cs="Times New Roman"/>
                <w:bCs/>
                <w:sz w:val="22"/>
              </w:rPr>
            </w:pPr>
            <w:r w:rsidRPr="00983180">
              <w:rPr>
                <w:rFonts w:ascii="Times New Roman" w:hAnsi="Times New Roman" w:cs="Times New Roman"/>
                <w:bCs/>
                <w:sz w:val="22"/>
              </w:rPr>
              <w:t>Practical Requirement</w:t>
            </w:r>
          </w:p>
        </w:tc>
      </w:tr>
    </w:tbl>
    <w:p w14:paraId="4BDD9E7B" w14:textId="77777777" w:rsidR="002F276E" w:rsidRDefault="002F276E" w:rsidP="001B1945">
      <w:pPr>
        <w:pStyle w:val="SCI0"/>
      </w:pPr>
    </w:p>
    <w:p w14:paraId="062FF45C" w14:textId="3DB86063" w:rsidR="001B1945" w:rsidRPr="0059257B" w:rsidRDefault="002F276E" w:rsidP="001B1945">
      <w:pPr>
        <w:pStyle w:val="SCI0"/>
      </w:pPr>
      <w:r>
        <w:t xml:space="preserve">This framework has adopted </w:t>
      </w:r>
      <w:r w:rsidRPr="002F276E">
        <w:t xml:space="preserve">the </w:t>
      </w:r>
      <w:r w:rsidRPr="005D4268">
        <w:t>Constraint-Dominance Principle</w:t>
      </w:r>
      <w:r w:rsidRPr="002F276E">
        <w:t xml:space="preserve"> to handle these constraints. To implement this principle, a normalized </w:t>
      </w:r>
      <w:r w:rsidRPr="005D4268">
        <w:t>Constraint Violation (</w:t>
      </w:r>
      <m:oMath>
        <m:r>
          <w:rPr>
            <w:rFonts w:ascii="Cambria Math" w:hAnsi="Cambria Math"/>
          </w:rPr>
          <m:t>CV</m:t>
        </m:r>
      </m:oMath>
      <w:r w:rsidRPr="005D4268">
        <w:t>)</w:t>
      </w:r>
      <w:r w:rsidRPr="002F276E">
        <w:t xml:space="preserve"> score</w:t>
      </w:r>
      <w:r>
        <w:t xml:space="preserve"> is calculated to quantify the degree to which each candidate design violates the constraints. The total violation score is computed by normalizing the violation ratio of each constraint and summing them up, as formulated in Equations 15-17.</w:t>
      </w:r>
    </w:p>
    <w:p w14:paraId="45425EEE" w14:textId="0DB0BB4C" w:rsidR="00EA1775" w:rsidRDefault="00EA1775" w:rsidP="001A3F6F">
      <w:pPr>
        <w:ind w:left="1600" w:firstLine="5"/>
        <w:jc w:val="center"/>
        <w:rPr>
          <w:rFonts w:ascii="Times New Roman" w:hAnsi="Times New Roman" w:cs="Times New Roman"/>
          <w:bCs/>
          <w:sz w:val="22"/>
        </w:rPr>
      </w:pPr>
      <m:oMath>
        <m:r>
          <w:rPr>
            <w:rFonts w:ascii="Cambria Math" w:hAnsi="Cambria Math" w:cs="Times New Roman"/>
            <w:sz w:val="22"/>
          </w:rPr>
          <m:t>CV</m:t>
        </m:r>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 xml:space="preserve">= </m:t>
        </m:r>
        <m:nary>
          <m:naryPr>
            <m:chr m:val="∑"/>
            <m:limLoc m:val="undOvr"/>
            <m:ctrlPr>
              <w:rPr>
                <w:rFonts w:ascii="Cambria Math" w:hAnsi="Cambria Math" w:cs="Times New Roman"/>
                <w:bCs/>
                <w:i/>
                <w:sz w:val="22"/>
              </w:rPr>
            </m:ctrlPr>
          </m:naryPr>
          <m:sub>
            <m:r>
              <w:rPr>
                <w:rFonts w:ascii="Cambria Math" w:hAnsi="Cambria Math" w:cs="Times New Roman"/>
                <w:sz w:val="22"/>
              </w:rPr>
              <m:t>j=1</m:t>
            </m:r>
          </m:sub>
          <m:sup>
            <m:sSub>
              <m:sSubPr>
                <m:ctrlPr>
                  <w:rPr>
                    <w:rFonts w:ascii="Cambria Math" w:hAnsi="Cambria Math" w:cs="Times New Roman"/>
                    <w:bCs/>
                    <w:i/>
                    <w:sz w:val="22"/>
                  </w:rPr>
                </m:ctrlPr>
              </m:sSubPr>
              <m:e>
                <m:r>
                  <w:rPr>
                    <w:rFonts w:ascii="Cambria Math" w:hAnsi="Cambria Math" w:cs="Times New Roman"/>
                    <w:sz w:val="22"/>
                  </w:rPr>
                  <m:t>N</m:t>
                </m:r>
              </m:e>
              <m:sub>
                <m:r>
                  <w:rPr>
                    <w:rFonts w:ascii="Cambria Math" w:hAnsi="Cambria Math" w:cs="Times New Roman"/>
                    <w:sz w:val="22"/>
                  </w:rPr>
                  <m:t>c</m:t>
                </m:r>
              </m:sub>
            </m:sSub>
          </m:sup>
          <m:e>
            <m:sSub>
              <m:sSubPr>
                <m:ctrlPr>
                  <w:rPr>
                    <w:rFonts w:ascii="Cambria Math" w:hAnsi="Cambria Math" w:cs="Times New Roman"/>
                    <w:bCs/>
                    <w:i/>
                    <w:sz w:val="22"/>
                  </w:rPr>
                </m:ctrlPr>
              </m:sSubPr>
              <m:e>
                <m:r>
                  <w:rPr>
                    <w:rFonts w:ascii="Cambria Math" w:hAnsi="Cambria Math" w:cs="Times New Roman"/>
                    <w:sz w:val="22"/>
                  </w:rPr>
                  <m:t>ω</m:t>
                </m:r>
              </m:e>
              <m:sub>
                <m:r>
                  <w:rPr>
                    <w:rFonts w:ascii="Cambria Math" w:hAnsi="Cambria Math" w:cs="Times New Roman"/>
                    <w:sz w:val="22"/>
                  </w:rPr>
                  <m:t>j</m:t>
                </m:r>
              </m:sub>
            </m:sSub>
          </m:e>
        </m:nary>
        <m:r>
          <w:rPr>
            <w:rFonts w:ascii="Cambria Math" w:hAnsi="Cambria Math" w:cs="Times New Roman"/>
            <w:sz w:val="22"/>
          </w:rPr>
          <m:t xml:space="preserve"> ∙</m:t>
        </m:r>
        <m:f>
          <m:fPr>
            <m:ctrlPr>
              <w:rPr>
                <w:rFonts w:ascii="Cambria Math" w:hAnsi="Cambria Math" w:cs="Times New Roman"/>
                <w:bCs/>
                <w:i/>
                <w:sz w:val="22"/>
              </w:rPr>
            </m:ctrlPr>
          </m:fPr>
          <m:num>
            <m:sSub>
              <m:sSubPr>
                <m:ctrlPr>
                  <w:rPr>
                    <w:rFonts w:ascii="Cambria Math" w:hAnsi="Cambria Math" w:cs="Times New Roman"/>
                    <w:bCs/>
                    <w:i/>
                    <w:sz w:val="22"/>
                  </w:rPr>
                </m:ctrlPr>
              </m:sSubPr>
              <m:e>
                <m:r>
                  <w:rPr>
                    <w:rFonts w:ascii="Cambria Math" w:hAnsi="Cambria Math" w:cs="Times New Roman"/>
                    <w:sz w:val="22"/>
                  </w:rPr>
                  <m:t>M</m:t>
                </m:r>
              </m:e>
              <m:sub>
                <m:r>
                  <w:rPr>
                    <w:rFonts w:ascii="Cambria Math" w:hAnsi="Cambria Math" w:cs="Times New Roman"/>
                    <w:sz w:val="22"/>
                  </w:rPr>
                  <m:t>j</m:t>
                </m:r>
              </m:sub>
            </m:sSub>
          </m:num>
          <m:den>
            <m:sSub>
              <m:sSubPr>
                <m:ctrlPr>
                  <w:rPr>
                    <w:rFonts w:ascii="Cambria Math" w:hAnsi="Cambria Math" w:cs="Times New Roman"/>
                    <w:bCs/>
                    <w:i/>
                    <w:sz w:val="22"/>
                  </w:rPr>
                </m:ctrlPr>
              </m:sSubPr>
              <m:e>
                <m:r>
                  <w:rPr>
                    <w:rFonts w:ascii="Cambria Math" w:hAnsi="Cambria Math" w:cs="Times New Roman"/>
                    <w:sz w:val="22"/>
                  </w:rPr>
                  <m:t>V</m:t>
                </m:r>
              </m:e>
              <m:sub>
                <m:r>
                  <w:rPr>
                    <w:rFonts w:ascii="Cambria Math" w:hAnsi="Cambria Math" w:cs="Times New Roman"/>
                    <w:sz w:val="22"/>
                  </w:rPr>
                  <m:t>j,max</m:t>
                </m:r>
              </m:sub>
            </m:sSub>
            <m:r>
              <w:rPr>
                <w:rFonts w:ascii="Cambria Math" w:hAnsi="Cambria Math" w:cs="Times New Roman"/>
                <w:sz w:val="22"/>
              </w:rPr>
              <m:t>-1</m:t>
            </m:r>
          </m:den>
        </m:f>
      </m:oMath>
      <w:r w:rsidR="007878DE">
        <w:rPr>
          <w:rFonts w:ascii="Times New Roman" w:hAnsi="Times New Roman" w:cs="Times New Roman"/>
          <w:bCs/>
          <w:sz w:val="22"/>
        </w:rPr>
        <w:tab/>
      </w:r>
      <w:r w:rsidR="007878DE">
        <w:rPr>
          <w:rFonts w:ascii="Times New Roman" w:hAnsi="Times New Roman" w:cs="Times New Roman"/>
          <w:bCs/>
          <w:sz w:val="22"/>
        </w:rPr>
        <w:tab/>
      </w:r>
      <w:r w:rsidR="001A3F6F">
        <w:rPr>
          <w:rFonts w:ascii="Times New Roman" w:hAnsi="Times New Roman" w:cs="Times New Roman"/>
          <w:bCs/>
          <w:sz w:val="22"/>
        </w:rPr>
        <w:t>(15)</w:t>
      </w:r>
    </w:p>
    <w:p w14:paraId="33590C0F" w14:textId="2E4056DF" w:rsidR="00EA1775" w:rsidRPr="001A3F6F" w:rsidRDefault="00823BF7" w:rsidP="00082C64">
      <w:pPr>
        <w:ind w:left="1600" w:firstLine="5"/>
        <w:jc w:val="center"/>
        <w:rPr>
          <w:rFonts w:ascii="Times New Roman" w:hAnsi="Times New Roman" w:cs="Times New Roman"/>
          <w:bCs/>
          <w:iCs/>
          <w:sz w:val="22"/>
        </w:rPr>
      </w:pPr>
      <m:oMath>
        <m:sSub>
          <m:sSubPr>
            <m:ctrlPr>
              <w:rPr>
                <w:rFonts w:ascii="Cambria Math" w:hAnsi="Cambria Math" w:cs="Times New Roman"/>
                <w:bCs/>
                <w:i/>
                <w:sz w:val="22"/>
              </w:rPr>
            </m:ctrlPr>
          </m:sSubPr>
          <m:e>
            <m:r>
              <w:rPr>
                <w:rFonts w:ascii="Cambria Math" w:hAnsi="Cambria Math" w:cs="Times New Roman"/>
                <w:sz w:val="22"/>
              </w:rPr>
              <m:t>M</m:t>
            </m:r>
          </m:e>
          <m:sub>
            <m:r>
              <w:rPr>
                <w:rFonts w:ascii="Cambria Math" w:hAnsi="Cambria Math" w:cs="Times New Roman"/>
                <w:sz w:val="22"/>
              </w:rPr>
              <m:t>j</m:t>
            </m:r>
          </m:sub>
        </m:sSub>
        <m:r>
          <w:rPr>
            <w:rFonts w:ascii="Cambria Math" w:hAnsi="Cambria Math" w:cs="Times New Roman"/>
            <w:sz w:val="22"/>
          </w:rPr>
          <m:t>=</m:t>
        </m:r>
        <m:r>
          <m:rPr>
            <m:sty m:val="p"/>
          </m:rPr>
          <w:rPr>
            <w:rFonts w:ascii="Cambria Math" w:hAnsi="Cambria Math" w:cs="Times New Roman"/>
            <w:sz w:val="22"/>
          </w:rPr>
          <m:t>max⁡</m:t>
        </m:r>
        <m:r>
          <w:rPr>
            <w:rFonts w:ascii="Cambria Math" w:hAnsi="Cambria Math" w:cs="Times New Roman"/>
            <w:sz w:val="22"/>
          </w:rPr>
          <m:t xml:space="preserve">(0, </m:t>
        </m:r>
        <m:sSub>
          <m:sSubPr>
            <m:ctrlPr>
              <w:rPr>
                <w:rFonts w:ascii="Cambria Math" w:hAnsi="Cambria Math" w:cs="Times New Roman"/>
                <w:bCs/>
                <w:i/>
                <w:sz w:val="22"/>
              </w:rPr>
            </m:ctrlPr>
          </m:sSubPr>
          <m:e>
            <m:r>
              <w:rPr>
                <w:rFonts w:ascii="Cambria Math" w:hAnsi="Cambria Math" w:cs="Times New Roman"/>
                <w:sz w:val="22"/>
              </w:rPr>
              <m:t>V</m:t>
            </m:r>
          </m:e>
          <m:sub>
            <m:r>
              <w:rPr>
                <w:rFonts w:ascii="Cambria Math" w:hAnsi="Cambria Math" w:cs="Times New Roman"/>
                <w:sz w:val="22"/>
              </w:rPr>
              <m:t>j</m:t>
            </m:r>
          </m:sub>
        </m:sSub>
        <m:d>
          <m:dPr>
            <m:ctrlPr>
              <w:rPr>
                <w:rFonts w:ascii="Cambria Math" w:hAnsi="Cambria Math" w:cs="Times New Roman"/>
                <w:bCs/>
                <w:i/>
                <w:sz w:val="22"/>
              </w:rPr>
            </m:ctrlPr>
          </m:dPr>
          <m:e>
            <m:r>
              <w:rPr>
                <w:rFonts w:ascii="Cambria Math" w:hAnsi="Cambria Math" w:cs="Times New Roman"/>
                <w:sz w:val="22"/>
              </w:rPr>
              <m:t>x</m:t>
            </m:r>
          </m:e>
        </m:d>
        <m:r>
          <w:rPr>
            <w:rFonts w:ascii="Cambria Math" w:hAnsi="Cambria Math" w:cs="Times New Roman"/>
            <w:sz w:val="22"/>
          </w:rPr>
          <m:t>-1.0)</m:t>
        </m:r>
      </m:oMath>
      <w:r w:rsidR="001A3F6F">
        <w:rPr>
          <w:rFonts w:ascii="Times New Roman" w:hAnsi="Times New Roman" w:cs="Times New Roman"/>
          <w:sz w:val="22"/>
        </w:rPr>
        <w:tab/>
      </w:r>
      <w:r w:rsidR="001A3F6F">
        <w:rPr>
          <w:rFonts w:ascii="Times New Roman" w:hAnsi="Times New Roman" w:cs="Times New Roman"/>
          <w:sz w:val="22"/>
        </w:rPr>
        <w:tab/>
        <w:t>(16)</w:t>
      </w:r>
    </w:p>
    <w:p w14:paraId="7A305D75" w14:textId="43BE303B" w:rsidR="00EA1775" w:rsidRPr="001A3F6F" w:rsidRDefault="00823BF7" w:rsidP="001A3F6F">
      <w:pPr>
        <w:ind w:left="1600" w:firstLine="5"/>
        <w:jc w:val="center"/>
        <w:rPr>
          <w:rFonts w:ascii="Times New Roman" w:hAnsi="Times New Roman" w:cs="Times New Roman"/>
          <w:bCs/>
          <w:iCs/>
          <w:sz w:val="22"/>
        </w:rPr>
      </w:pPr>
      <m:oMath>
        <m:sSub>
          <m:sSubPr>
            <m:ctrlPr>
              <w:rPr>
                <w:rFonts w:ascii="Cambria Math" w:hAnsi="Cambria Math" w:cs="Times New Roman"/>
                <w:bCs/>
                <w:i/>
                <w:sz w:val="22"/>
              </w:rPr>
            </m:ctrlPr>
          </m:sSubPr>
          <m:e>
            <m:r>
              <w:rPr>
                <w:rFonts w:ascii="Cambria Math" w:hAnsi="Cambria Math" w:cs="Times New Roman"/>
                <w:sz w:val="22"/>
              </w:rPr>
              <m:t>ω</m:t>
            </m:r>
          </m:e>
          <m:sub>
            <m:r>
              <w:rPr>
                <w:rFonts w:ascii="Cambria Math" w:hAnsi="Cambria Math" w:cs="Times New Roman"/>
                <w:sz w:val="22"/>
              </w:rPr>
              <m:t>j</m:t>
            </m:r>
          </m:sub>
        </m:sSub>
        <m:r>
          <w:rPr>
            <w:rFonts w:ascii="Cambria Math" w:hAnsi="Cambria Math" w:cs="Times New Roman"/>
            <w:sz w:val="22"/>
          </w:rPr>
          <m:t>=1</m:t>
        </m:r>
      </m:oMath>
      <w:r w:rsidR="001A3F6F">
        <w:rPr>
          <w:rFonts w:ascii="Times New Roman" w:hAnsi="Times New Roman" w:cs="Times New Roman"/>
          <w:iCs/>
          <w:sz w:val="22"/>
        </w:rPr>
        <w:tab/>
      </w:r>
      <w:r w:rsidR="001A3F6F">
        <w:rPr>
          <w:rFonts w:ascii="Times New Roman" w:hAnsi="Times New Roman" w:cs="Times New Roman"/>
          <w:iCs/>
          <w:sz w:val="22"/>
        </w:rPr>
        <w:tab/>
        <w:t>(1</w:t>
      </w:r>
      <w:r w:rsidR="003760A1">
        <w:rPr>
          <w:rFonts w:ascii="Times New Roman" w:hAnsi="Times New Roman" w:cs="Times New Roman"/>
          <w:iCs/>
          <w:sz w:val="22"/>
        </w:rPr>
        <w:t>7</w:t>
      </w:r>
      <w:r w:rsidR="001A3F6F">
        <w:rPr>
          <w:rFonts w:ascii="Times New Roman" w:hAnsi="Times New Roman" w:cs="Times New Roman"/>
          <w:iCs/>
          <w:sz w:val="22"/>
        </w:rPr>
        <w:t>)</w:t>
      </w:r>
    </w:p>
    <w:p w14:paraId="1925EEF9" w14:textId="37E31591" w:rsidR="00001FB5" w:rsidRDefault="00001FB5" w:rsidP="005D4268">
      <w:pPr>
        <w:pStyle w:val="SCI0"/>
      </w:pPr>
      <w:r>
        <w:t xml:space="preserve">Here, </w:t>
      </w:r>
      <m:oMath>
        <m:r>
          <w:rPr>
            <w:rStyle w:val="mord"/>
            <w:rFonts w:ascii="Cambria Math" w:hAnsi="Cambria Math"/>
          </w:rPr>
          <m:t>CV</m:t>
        </m:r>
        <m:r>
          <w:rPr>
            <w:rStyle w:val="mopen"/>
            <w:rFonts w:ascii="Cambria Math" w:hAnsi="Cambria Math"/>
          </w:rPr>
          <m:t>(</m:t>
        </m:r>
        <m:r>
          <w:rPr>
            <w:rStyle w:val="mord"/>
            <w:rFonts w:ascii="Cambria Math" w:hAnsi="Cambria Math"/>
          </w:rPr>
          <m:t>x</m:t>
        </m:r>
        <m:r>
          <w:rPr>
            <w:rStyle w:val="mclose"/>
            <w:rFonts w:ascii="Cambria Math" w:hAnsi="Cambria Math"/>
          </w:rPr>
          <m:t>)</m:t>
        </m:r>
      </m:oMath>
      <w:r>
        <w:t xml:space="preserve"> is the total normalized constraint violation score for a given design solution represented by the decision vector </w:t>
      </w:r>
      <m:oMath>
        <m:r>
          <w:rPr>
            <w:rStyle w:val="mord"/>
            <w:rFonts w:ascii="Cambria Math" w:hAnsi="Cambria Math"/>
          </w:rPr>
          <m:t>x</m:t>
        </m:r>
      </m:oMath>
      <w:r>
        <w:t xml:space="preserve">. The summation is performed over all </w:t>
      </w:r>
      <m:oMath>
        <m:sSub>
          <m:sSubPr>
            <m:ctrlPr>
              <w:rPr>
                <w:rStyle w:val="mord"/>
                <w:rFonts w:ascii="Cambria Math" w:hAnsi="Cambria Math"/>
                <w:i/>
              </w:rPr>
            </m:ctrlPr>
          </m:sSubPr>
          <m:e>
            <m:r>
              <w:rPr>
                <w:rStyle w:val="mord"/>
                <w:rFonts w:ascii="Cambria Math" w:hAnsi="Cambria Math"/>
              </w:rPr>
              <m:t>N</m:t>
            </m:r>
          </m:e>
          <m:sub>
            <m:r>
              <w:rPr>
                <w:rStyle w:val="mord"/>
                <w:rFonts w:ascii="Cambria Math" w:hAnsi="Cambria Math"/>
              </w:rPr>
              <m:t>c</m:t>
            </m:r>
          </m:sub>
        </m:sSub>
      </m:oMath>
      <w:r>
        <w:rPr>
          <w:rStyle w:val="vlist-s"/>
          <w:rFonts w:ascii="맑은 고딕" w:eastAsia="맑은 고딕" w:hAnsi="맑은 고딕" w:cs="맑은 고딕" w:hint="eastAsia"/>
        </w:rPr>
        <w:t>​</w:t>
      </w:r>
      <w:r>
        <w:t xml:space="preserve"> constraints (indexed by </w:t>
      </w:r>
      <m:oMath>
        <m:r>
          <w:rPr>
            <w:rStyle w:val="mord"/>
            <w:rFonts w:ascii="Cambria Math" w:hAnsi="Cambria Math"/>
          </w:rPr>
          <m:t>j</m:t>
        </m:r>
      </m:oMath>
      <w:r>
        <w:t xml:space="preserve">). </w:t>
      </w:r>
      <m:oMath>
        <m:sSub>
          <m:sSubPr>
            <m:ctrlPr>
              <w:rPr>
                <w:rStyle w:val="mord"/>
                <w:rFonts w:ascii="Cambria Math" w:hAnsi="Cambria Math"/>
                <w:i/>
              </w:rPr>
            </m:ctrlPr>
          </m:sSubPr>
          <m:e>
            <m:r>
              <w:rPr>
                <w:rStyle w:val="mord"/>
                <w:rFonts w:ascii="Cambria Math" w:hAnsi="Cambria Math"/>
              </w:rPr>
              <m:t>V</m:t>
            </m:r>
          </m:e>
          <m:sub>
            <m:r>
              <w:rPr>
                <w:rStyle w:val="mord"/>
                <w:rFonts w:ascii="Cambria Math" w:hAnsi="Cambria Math"/>
              </w:rPr>
              <m:t>j</m:t>
            </m:r>
          </m:sub>
        </m:sSub>
        <m:r>
          <w:rPr>
            <w:rStyle w:val="vlist-s"/>
            <w:rFonts w:ascii="Cambria Math" w:eastAsia="맑은 고딕" w:hAnsi="Cambria Math" w:cs="맑은 고딕" w:hint="eastAsia"/>
          </w:rPr>
          <m:t>​</m:t>
        </m:r>
        <m:r>
          <w:rPr>
            <w:rStyle w:val="mopen"/>
            <w:rFonts w:ascii="Cambria Math" w:hAnsi="Cambria Math"/>
          </w:rPr>
          <m:t>(</m:t>
        </m:r>
        <m:r>
          <w:rPr>
            <w:rStyle w:val="mord"/>
            <w:rFonts w:ascii="Cambria Math" w:hAnsi="Cambria Math"/>
          </w:rPr>
          <m:t>x</m:t>
        </m:r>
        <m:r>
          <w:rPr>
            <w:rStyle w:val="mclose"/>
            <w:rFonts w:ascii="Cambria Math" w:hAnsi="Cambria Math"/>
          </w:rPr>
          <m:t>)</m:t>
        </m:r>
      </m:oMath>
      <w:r>
        <w:t xml:space="preserve"> represents the calculated violation ratio for the </w:t>
      </w:r>
      <m:oMath>
        <m:r>
          <w:rPr>
            <w:rFonts w:ascii="Cambria Math" w:hAnsi="Cambria Math"/>
          </w:rPr>
          <m:t>j</m:t>
        </m:r>
      </m:oMath>
      <w:r>
        <w:t xml:space="preserve">-th constraint (i.e., actual value divided by the allowable limit), and </w:t>
      </w:r>
      <m:oMath>
        <m:sSub>
          <m:sSubPr>
            <m:ctrlPr>
              <w:rPr>
                <w:rStyle w:val="mord"/>
                <w:rFonts w:ascii="Cambria Math" w:hAnsi="Cambria Math"/>
                <w:i/>
              </w:rPr>
            </m:ctrlPr>
          </m:sSubPr>
          <m:e>
            <m:r>
              <w:rPr>
                <w:rStyle w:val="mord"/>
                <w:rFonts w:ascii="Cambria Math" w:hAnsi="Cambria Math"/>
              </w:rPr>
              <m:t>M</m:t>
            </m:r>
          </m:e>
          <m:sub>
            <m:r>
              <w:rPr>
                <w:rStyle w:val="mord"/>
                <w:rFonts w:ascii="Cambria Math" w:hAnsi="Cambria Math"/>
              </w:rPr>
              <m:t>j</m:t>
            </m:r>
          </m:sub>
        </m:sSub>
      </m:oMath>
      <w:r>
        <w:rPr>
          <w:rStyle w:val="vlist-s"/>
          <w:rFonts w:ascii="맑은 고딕" w:eastAsia="맑은 고딕" w:hAnsi="맑은 고딕" w:cs="맑은 고딕" w:hint="eastAsia"/>
        </w:rPr>
        <w:t>​</w:t>
      </w:r>
      <w:r>
        <w:t xml:space="preserve"> is the magnitude of this violation beyond the acceptable threshold of 1.0.</w:t>
      </w:r>
    </w:p>
    <w:p w14:paraId="1423EE83" w14:textId="75E9E9FE" w:rsidR="00001FB5" w:rsidRPr="00001FB5" w:rsidRDefault="00001FB5" w:rsidP="005D4268">
      <w:pPr>
        <w:pStyle w:val="SCI0"/>
      </w:pPr>
      <w:r>
        <w:t xml:space="preserve">In this formulation, the explicit weights </w:t>
      </w:r>
      <m:oMath>
        <m:sSub>
          <m:sSubPr>
            <m:ctrlPr>
              <w:rPr>
                <w:rStyle w:val="mord"/>
                <w:rFonts w:ascii="Cambria Math" w:hAnsi="Cambria Math"/>
                <w:i/>
              </w:rPr>
            </m:ctrlPr>
          </m:sSubPr>
          <m:e>
            <m:r>
              <w:rPr>
                <w:rStyle w:val="mord"/>
                <w:rFonts w:ascii="Cambria Math" w:hAnsi="Cambria Math"/>
              </w:rPr>
              <m:t>ω</m:t>
            </m:r>
          </m:e>
          <m:sub>
            <m:r>
              <w:rPr>
                <w:rStyle w:val="mord"/>
                <w:rFonts w:ascii="Cambria Math" w:hAnsi="Cambria Math"/>
              </w:rPr>
              <m:t>j</m:t>
            </m:r>
          </m:sub>
        </m:sSub>
      </m:oMath>
      <w:r>
        <w:rPr>
          <w:rStyle w:val="vlist-s"/>
          <w:rFonts w:ascii="맑은 고딕" w:eastAsia="맑은 고딕" w:hAnsi="맑은 고딕" w:cs="맑은 고딕" w:hint="eastAsia"/>
        </w:rPr>
        <w:t>​</w:t>
      </w:r>
      <w:r>
        <w:t xml:space="preserve"> are set to unity (1.0). This is a deliberate choice to maintain objectivity and avoid introducing subjective bias in prioritizing constraints. However, this does not mean all violations are treated equally. A more </w:t>
      </w:r>
      <w:r w:rsidRPr="005D4DEF">
        <w:t xml:space="preserve">sophisticated, </w:t>
      </w:r>
      <w:r w:rsidRPr="005D4268">
        <w:t>implicit weighting mechanism</w:t>
      </w:r>
      <w:r w:rsidRPr="005D4DEF">
        <w:t xml:space="preserve"> is embedded within the normalization process itself. The normalization bounds, </w:t>
      </w:r>
      <m:oMath>
        <m:sSub>
          <m:sSubPr>
            <m:ctrlPr>
              <w:rPr>
                <w:rStyle w:val="mord"/>
                <w:rFonts w:ascii="Cambria Math" w:hAnsi="Cambria Math"/>
                <w:i/>
              </w:rPr>
            </m:ctrlPr>
          </m:sSubPr>
          <m:e>
            <m:r>
              <w:rPr>
                <w:rStyle w:val="mord"/>
                <w:rFonts w:ascii="Cambria Math" w:hAnsi="Cambria Math"/>
              </w:rPr>
              <m:t>V</m:t>
            </m:r>
          </m:e>
          <m:sub>
            <m:r>
              <w:rPr>
                <w:rStyle w:val="mord"/>
                <w:rFonts w:ascii="Cambria Math" w:hAnsi="Cambria Math"/>
              </w:rPr>
              <m:t>j,max</m:t>
            </m:r>
          </m:sub>
        </m:sSub>
      </m:oMath>
      <w:r w:rsidRPr="005D4DEF">
        <w:rPr>
          <w:rStyle w:val="vlist-s"/>
          <w:rFonts w:ascii="맑은 고딕" w:eastAsia="맑은 고딕" w:hAnsi="맑은 고딕" w:cs="맑은 고딕" w:hint="eastAsia"/>
        </w:rPr>
        <w:t>​</w:t>
      </w:r>
      <w:r w:rsidRPr="005D4DEF">
        <w:t xml:space="preserve">, are not arbitrary values but are strategically established based on structural engineering principles, code philosophies, and damage assessment research, as detailed in </w:t>
      </w:r>
      <w:r w:rsidRPr="005D4268">
        <w:t>Table 5</w:t>
      </w:r>
      <w:r w:rsidRPr="005D4DEF">
        <w:t xml:space="preserve">. This approach provides crucial flexibility to the optimization algorithm while recognizing the relative severity of different violations. Crucially, </w:t>
      </w:r>
      <w:r w:rsidRPr="005D4268">
        <w:t>preliminary validation studies confirmed that solutions exceeding these established bounds consistently required major design revisions</w:t>
      </w:r>
      <w:r w:rsidRPr="005D4DEF">
        <w:t>, t</w:t>
      </w:r>
      <w:r>
        <w:t>hus verifying their appropriateness as effective and realistic optimization boundaries.</w:t>
      </w:r>
    </w:p>
    <w:p w14:paraId="07864B63" w14:textId="42A1EC8D" w:rsidR="00103C14" w:rsidRDefault="00103C14" w:rsidP="00103C14">
      <w:pPr>
        <w:pStyle w:val="SCIFigure"/>
        <w:ind w:left="600"/>
      </w:pPr>
      <w:r w:rsidRPr="00103C14">
        <w:rPr>
          <w:b/>
          <w:bCs/>
        </w:rPr>
        <w:t xml:space="preserve">Table </w:t>
      </w:r>
      <w:r w:rsidRPr="00103C14">
        <w:rPr>
          <w:b/>
          <w:bCs/>
        </w:rPr>
        <w:fldChar w:fldCharType="begin"/>
      </w:r>
      <w:r w:rsidRPr="00103C14">
        <w:rPr>
          <w:b/>
          <w:bCs/>
        </w:rPr>
        <w:instrText xml:space="preserve"> SEQ Table \* ARABIC </w:instrText>
      </w:r>
      <w:r w:rsidRPr="00103C14">
        <w:rPr>
          <w:b/>
          <w:bCs/>
        </w:rPr>
        <w:fldChar w:fldCharType="separate"/>
      </w:r>
      <w:r w:rsidR="00823BF7">
        <w:rPr>
          <w:b/>
          <w:bCs/>
          <w:noProof/>
        </w:rPr>
        <w:t>5</w:t>
      </w:r>
      <w:r w:rsidRPr="00103C14">
        <w:rPr>
          <w:b/>
          <w:bCs/>
        </w:rPr>
        <w:fldChar w:fldCharType="end"/>
      </w:r>
      <w:r w:rsidRPr="00103C14">
        <w:rPr>
          <w:b/>
          <w:bCs/>
        </w:rPr>
        <w:t>.</w:t>
      </w:r>
      <w:r>
        <w:t xml:space="preserve"> </w:t>
      </w:r>
      <w:r w:rsidR="009B6E90">
        <w:t>Engineering-Justified Normalization Bounds for Constraint Violations</w:t>
      </w:r>
    </w:p>
    <w:tbl>
      <w:tblPr>
        <w:tblStyle w:val="ab"/>
        <w:tblW w:w="0" w:type="auto"/>
        <w:jc w:val="center"/>
        <w:tblInd w:w="0" w:type="dxa"/>
        <w:tblLook w:val="04A0" w:firstRow="1" w:lastRow="0" w:firstColumn="1" w:lastColumn="0" w:noHBand="0" w:noVBand="1"/>
      </w:tblPr>
      <w:tblGrid>
        <w:gridCol w:w="1426"/>
        <w:gridCol w:w="1133"/>
        <w:gridCol w:w="4666"/>
        <w:gridCol w:w="1791"/>
      </w:tblGrid>
      <w:tr w:rsidR="000402EC" w14:paraId="4BFF6290" w14:textId="3F357241" w:rsidTr="00C14269">
        <w:trPr>
          <w:jc w:val="center"/>
        </w:trPr>
        <w:tc>
          <w:tcPr>
            <w:tcW w:w="1426" w:type="dxa"/>
            <w:tcBorders>
              <w:top w:val="single" w:sz="4" w:space="0" w:color="auto"/>
              <w:left w:val="single" w:sz="4" w:space="0" w:color="auto"/>
              <w:bottom w:val="single" w:sz="4" w:space="0" w:color="auto"/>
              <w:right w:val="single" w:sz="4" w:space="0" w:color="auto"/>
            </w:tcBorders>
            <w:hideMark/>
          </w:tcPr>
          <w:p w14:paraId="5260DE32"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t>Constraint (</w:t>
            </w:r>
            <m:oMath>
              <m:r>
                <w:rPr>
                  <w:rFonts w:ascii="Cambria Math" w:hAnsi="Cambria Math" w:cs="Times New Roman"/>
                  <w:sz w:val="22"/>
                </w:rPr>
                <m:t>j</m:t>
              </m:r>
            </m:oMath>
            <w:r>
              <w:rPr>
                <w:rFonts w:ascii="Times New Roman" w:hAnsi="Times New Roman" w:cs="Times New Roman"/>
                <w:bCs/>
                <w:sz w:val="22"/>
              </w:rPr>
              <w:t>)</w:t>
            </w:r>
          </w:p>
        </w:tc>
        <w:tc>
          <w:tcPr>
            <w:tcW w:w="1133" w:type="dxa"/>
            <w:tcBorders>
              <w:top w:val="single" w:sz="4" w:space="0" w:color="auto"/>
              <w:left w:val="single" w:sz="4" w:space="0" w:color="auto"/>
              <w:bottom w:val="single" w:sz="4" w:space="0" w:color="auto"/>
              <w:right w:val="single" w:sz="4" w:space="0" w:color="auto"/>
            </w:tcBorders>
            <w:hideMark/>
          </w:tcPr>
          <w:p w14:paraId="6938F9F4"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t>Max. Allowable Ratio (</w:t>
            </w:r>
            <m:oMath>
              <m:sSub>
                <m:sSubPr>
                  <m:ctrlPr>
                    <w:rPr>
                      <w:rFonts w:ascii="Cambria Math" w:hAnsi="Cambria Math" w:cs="Times New Roman"/>
                      <w:bCs/>
                      <w:i/>
                      <w:sz w:val="22"/>
                    </w:rPr>
                  </m:ctrlPr>
                </m:sSubPr>
                <m:e>
                  <m:r>
                    <w:rPr>
                      <w:rFonts w:ascii="Cambria Math" w:hAnsi="Cambria Math" w:cs="Times New Roman"/>
                      <w:sz w:val="22"/>
                    </w:rPr>
                    <m:t>V</m:t>
                  </m:r>
                </m:e>
                <m:sub>
                  <m:r>
                    <w:rPr>
                      <w:rFonts w:ascii="Cambria Math" w:hAnsi="Cambria Math" w:cs="Times New Roman"/>
                      <w:sz w:val="22"/>
                    </w:rPr>
                    <m:t>j,max</m:t>
                  </m:r>
                </m:sub>
              </m:sSub>
            </m:oMath>
            <w:r>
              <w:rPr>
                <w:rFonts w:ascii="Times New Roman" w:hAnsi="Times New Roman" w:cs="Times New Roman"/>
                <w:bCs/>
                <w:sz w:val="22"/>
              </w:rPr>
              <w:t>)</w:t>
            </w:r>
          </w:p>
        </w:tc>
        <w:tc>
          <w:tcPr>
            <w:tcW w:w="4666" w:type="dxa"/>
            <w:tcBorders>
              <w:top w:val="single" w:sz="4" w:space="0" w:color="auto"/>
              <w:left w:val="single" w:sz="4" w:space="0" w:color="auto"/>
              <w:bottom w:val="single" w:sz="4" w:space="0" w:color="auto"/>
              <w:right w:val="single" w:sz="4" w:space="0" w:color="auto"/>
            </w:tcBorders>
          </w:tcPr>
          <w:p w14:paraId="42168DCC" w14:textId="7737A2CA" w:rsidR="000402EC" w:rsidRPr="00C14269" w:rsidRDefault="000402EC" w:rsidP="007C3041">
            <w:pPr>
              <w:jc w:val="left"/>
              <w:rPr>
                <w:rFonts w:ascii="Times New Roman" w:hAnsi="Times New Roman" w:cs="Times New Roman"/>
                <w:bCs/>
                <w:sz w:val="22"/>
              </w:rPr>
            </w:pPr>
            <w:r w:rsidRPr="00C14269">
              <w:rPr>
                <w:rFonts w:ascii="Times New Roman" w:hAnsi="Times New Roman" w:cs="Times New Roman"/>
                <w:bCs/>
                <w:sz w:val="22"/>
              </w:rPr>
              <w:t>Engineering Justification</w:t>
            </w:r>
          </w:p>
        </w:tc>
        <w:tc>
          <w:tcPr>
            <w:tcW w:w="1791" w:type="dxa"/>
            <w:tcBorders>
              <w:top w:val="single" w:sz="4" w:space="0" w:color="auto"/>
              <w:left w:val="single" w:sz="4" w:space="0" w:color="auto"/>
              <w:bottom w:val="single" w:sz="4" w:space="0" w:color="auto"/>
              <w:right w:val="single" w:sz="4" w:space="0" w:color="auto"/>
            </w:tcBorders>
          </w:tcPr>
          <w:p w14:paraId="006D0B59" w14:textId="65BD703B" w:rsidR="000402EC" w:rsidRPr="00C14269" w:rsidRDefault="0064291D" w:rsidP="007C3041">
            <w:pPr>
              <w:jc w:val="left"/>
              <w:rPr>
                <w:rFonts w:ascii="Times New Roman" w:hAnsi="Times New Roman" w:cs="Times New Roman"/>
                <w:bCs/>
                <w:sz w:val="22"/>
              </w:rPr>
            </w:pPr>
            <w:r w:rsidRPr="00C14269">
              <w:rPr>
                <w:rFonts w:ascii="Times New Roman" w:hAnsi="Times New Roman" w:cs="Times New Roman"/>
                <w:bCs/>
                <w:sz w:val="22"/>
              </w:rPr>
              <w:t>Code/Literature Reference</w:t>
            </w:r>
          </w:p>
        </w:tc>
      </w:tr>
      <w:tr w:rsidR="000402EC" w14:paraId="0CE91E02" w14:textId="5766493E" w:rsidTr="00C14269">
        <w:trPr>
          <w:jc w:val="center"/>
        </w:trPr>
        <w:tc>
          <w:tcPr>
            <w:tcW w:w="1426" w:type="dxa"/>
            <w:tcBorders>
              <w:top w:val="single" w:sz="4" w:space="0" w:color="auto"/>
              <w:left w:val="single" w:sz="4" w:space="0" w:color="auto"/>
              <w:bottom w:val="single" w:sz="4" w:space="0" w:color="auto"/>
              <w:right w:val="single" w:sz="4" w:space="0" w:color="auto"/>
            </w:tcBorders>
            <w:hideMark/>
          </w:tcPr>
          <w:p w14:paraId="1F750EAC"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t>Strength</w:t>
            </w:r>
          </w:p>
        </w:tc>
        <w:tc>
          <w:tcPr>
            <w:tcW w:w="1133" w:type="dxa"/>
            <w:tcBorders>
              <w:top w:val="single" w:sz="4" w:space="0" w:color="auto"/>
              <w:left w:val="single" w:sz="4" w:space="0" w:color="auto"/>
              <w:bottom w:val="single" w:sz="4" w:space="0" w:color="auto"/>
              <w:right w:val="single" w:sz="4" w:space="0" w:color="auto"/>
            </w:tcBorders>
            <w:hideMark/>
          </w:tcPr>
          <w:p w14:paraId="68C0A696"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t>2.0</w:t>
            </w:r>
          </w:p>
        </w:tc>
        <w:tc>
          <w:tcPr>
            <w:tcW w:w="4666" w:type="dxa"/>
            <w:tcBorders>
              <w:top w:val="single" w:sz="4" w:space="0" w:color="auto"/>
              <w:left w:val="single" w:sz="4" w:space="0" w:color="auto"/>
              <w:bottom w:val="single" w:sz="4" w:space="0" w:color="auto"/>
              <w:right w:val="single" w:sz="4" w:space="0" w:color="auto"/>
            </w:tcBorders>
          </w:tcPr>
          <w:p w14:paraId="7C585725" w14:textId="3FC2C799" w:rsidR="000402EC" w:rsidRPr="00C14269" w:rsidRDefault="001633D7" w:rsidP="007C3041">
            <w:pPr>
              <w:jc w:val="left"/>
              <w:rPr>
                <w:rFonts w:ascii="Times New Roman" w:hAnsi="Times New Roman" w:cs="Times New Roman"/>
                <w:bCs/>
                <w:sz w:val="22"/>
              </w:rPr>
            </w:pPr>
            <w:r w:rsidRPr="001633D7">
              <w:rPr>
                <w:rFonts w:ascii="Times New Roman" w:hAnsi="Times New Roman" w:cs="Times New Roman"/>
                <w:sz w:val="22"/>
              </w:rPr>
              <w:t xml:space="preserve">The 2.0 limit reflects the principle that strength failures must be strictly controlled. Violations </w:t>
            </w:r>
            <w:r w:rsidRPr="001633D7">
              <w:rPr>
                <w:rFonts w:ascii="Times New Roman" w:hAnsi="Times New Roman" w:cs="Times New Roman"/>
                <w:sz w:val="22"/>
              </w:rPr>
              <w:lastRenderedPageBreak/>
              <w:t>beyond 100% (a factor of 2.0) are considered indicative of a fundamental design flaw rather than a simple resizing issue, thus marking a hard boundary for optimization.</w:t>
            </w:r>
          </w:p>
        </w:tc>
        <w:tc>
          <w:tcPr>
            <w:tcW w:w="1791" w:type="dxa"/>
            <w:tcBorders>
              <w:top w:val="single" w:sz="4" w:space="0" w:color="auto"/>
              <w:left w:val="single" w:sz="4" w:space="0" w:color="auto"/>
              <w:bottom w:val="single" w:sz="4" w:space="0" w:color="auto"/>
              <w:right w:val="single" w:sz="4" w:space="0" w:color="auto"/>
            </w:tcBorders>
          </w:tcPr>
          <w:p w14:paraId="0A14C311" w14:textId="67C53753" w:rsidR="000402EC" w:rsidRPr="00C14269" w:rsidRDefault="0064291D" w:rsidP="007C3041">
            <w:pPr>
              <w:jc w:val="left"/>
              <w:rPr>
                <w:rFonts w:ascii="Times New Roman" w:hAnsi="Times New Roman" w:cs="Times New Roman"/>
                <w:bCs/>
                <w:sz w:val="22"/>
              </w:rPr>
            </w:pPr>
            <w:r w:rsidRPr="00C14269">
              <w:rPr>
                <w:rFonts w:ascii="Times New Roman" w:hAnsi="Times New Roman" w:cs="Times New Roman"/>
                <w:sz w:val="22"/>
              </w:rPr>
              <w:lastRenderedPageBreak/>
              <w:t xml:space="preserve">Based on ACI 318 strength </w:t>
            </w:r>
            <w:r w:rsidRPr="00C14269">
              <w:rPr>
                <w:rFonts w:ascii="Times New Roman" w:hAnsi="Times New Roman" w:cs="Times New Roman"/>
                <w:sz w:val="22"/>
              </w:rPr>
              <w:lastRenderedPageBreak/>
              <w:t>design philosophy</w:t>
            </w:r>
          </w:p>
        </w:tc>
      </w:tr>
      <w:tr w:rsidR="000402EC" w14:paraId="60E1A5EA" w14:textId="0BCBA7F8" w:rsidTr="00C14269">
        <w:trPr>
          <w:jc w:val="center"/>
        </w:trPr>
        <w:tc>
          <w:tcPr>
            <w:tcW w:w="1426" w:type="dxa"/>
            <w:tcBorders>
              <w:top w:val="single" w:sz="4" w:space="0" w:color="auto"/>
              <w:left w:val="single" w:sz="4" w:space="0" w:color="auto"/>
              <w:bottom w:val="single" w:sz="4" w:space="0" w:color="auto"/>
              <w:right w:val="single" w:sz="4" w:space="0" w:color="auto"/>
            </w:tcBorders>
            <w:hideMark/>
          </w:tcPr>
          <w:p w14:paraId="6630D8A3"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lastRenderedPageBreak/>
              <w:t>Inter-story Drift</w:t>
            </w:r>
          </w:p>
        </w:tc>
        <w:tc>
          <w:tcPr>
            <w:tcW w:w="1133" w:type="dxa"/>
            <w:tcBorders>
              <w:top w:val="single" w:sz="4" w:space="0" w:color="auto"/>
              <w:left w:val="single" w:sz="4" w:space="0" w:color="auto"/>
              <w:bottom w:val="single" w:sz="4" w:space="0" w:color="auto"/>
              <w:right w:val="single" w:sz="4" w:space="0" w:color="auto"/>
            </w:tcBorders>
            <w:hideMark/>
          </w:tcPr>
          <w:p w14:paraId="7AF3E1F8"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t>2.5</w:t>
            </w:r>
          </w:p>
        </w:tc>
        <w:tc>
          <w:tcPr>
            <w:tcW w:w="4666" w:type="dxa"/>
            <w:tcBorders>
              <w:top w:val="single" w:sz="4" w:space="0" w:color="auto"/>
              <w:left w:val="single" w:sz="4" w:space="0" w:color="auto"/>
              <w:bottom w:val="single" w:sz="4" w:space="0" w:color="auto"/>
              <w:right w:val="single" w:sz="4" w:space="0" w:color="auto"/>
            </w:tcBorders>
          </w:tcPr>
          <w:p w14:paraId="5D9B7C35" w14:textId="2E70083B" w:rsidR="000402EC" w:rsidRPr="00C14269" w:rsidRDefault="001633D7" w:rsidP="007C3041">
            <w:pPr>
              <w:jc w:val="left"/>
              <w:rPr>
                <w:rFonts w:ascii="Times New Roman" w:hAnsi="Times New Roman" w:cs="Times New Roman"/>
                <w:bCs/>
                <w:sz w:val="22"/>
              </w:rPr>
            </w:pPr>
            <w:r w:rsidRPr="001633D7">
              <w:rPr>
                <w:rFonts w:ascii="Times New Roman" w:hAnsi="Times New Roman" w:cs="Times New Roman"/>
                <w:sz w:val="22"/>
              </w:rPr>
              <w:t>This bound is informed by FEMA P-58 fragility functions, which indicate that drift ratios up to 2.5 times the code limit generally correspond to a repairable damage state, providing a rational upper limit for serviceability.</w:t>
            </w:r>
          </w:p>
        </w:tc>
        <w:tc>
          <w:tcPr>
            <w:tcW w:w="1791" w:type="dxa"/>
            <w:tcBorders>
              <w:top w:val="single" w:sz="4" w:space="0" w:color="auto"/>
              <w:left w:val="single" w:sz="4" w:space="0" w:color="auto"/>
              <w:bottom w:val="single" w:sz="4" w:space="0" w:color="auto"/>
              <w:right w:val="single" w:sz="4" w:space="0" w:color="auto"/>
            </w:tcBorders>
          </w:tcPr>
          <w:p w14:paraId="1EF78E44" w14:textId="59264142" w:rsidR="000402EC" w:rsidRPr="00C14269" w:rsidRDefault="0064291D" w:rsidP="007C3041">
            <w:pPr>
              <w:jc w:val="left"/>
              <w:rPr>
                <w:rFonts w:ascii="Times New Roman" w:hAnsi="Times New Roman" w:cs="Times New Roman"/>
                <w:bCs/>
                <w:sz w:val="22"/>
              </w:rPr>
            </w:pPr>
            <w:r w:rsidRPr="00C14269">
              <w:rPr>
                <w:rFonts w:ascii="Times New Roman" w:hAnsi="Times New Roman" w:cs="Times New Roman"/>
                <w:sz w:val="22"/>
              </w:rPr>
              <w:t>ASCE 7-16, FEMA P-58</w:t>
            </w:r>
          </w:p>
        </w:tc>
      </w:tr>
      <w:tr w:rsidR="000402EC" w14:paraId="323428CB" w14:textId="36B2C5DD" w:rsidTr="00C14269">
        <w:trPr>
          <w:jc w:val="center"/>
        </w:trPr>
        <w:tc>
          <w:tcPr>
            <w:tcW w:w="1426" w:type="dxa"/>
            <w:tcBorders>
              <w:top w:val="single" w:sz="4" w:space="0" w:color="auto"/>
              <w:left w:val="single" w:sz="4" w:space="0" w:color="auto"/>
              <w:bottom w:val="single" w:sz="4" w:space="0" w:color="auto"/>
              <w:right w:val="single" w:sz="4" w:space="0" w:color="auto"/>
            </w:tcBorders>
            <w:hideMark/>
          </w:tcPr>
          <w:p w14:paraId="4BA6E570"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t>Top-story Displacement</w:t>
            </w:r>
          </w:p>
        </w:tc>
        <w:tc>
          <w:tcPr>
            <w:tcW w:w="1133" w:type="dxa"/>
            <w:tcBorders>
              <w:top w:val="single" w:sz="4" w:space="0" w:color="auto"/>
              <w:left w:val="single" w:sz="4" w:space="0" w:color="auto"/>
              <w:bottom w:val="single" w:sz="4" w:space="0" w:color="auto"/>
              <w:right w:val="single" w:sz="4" w:space="0" w:color="auto"/>
            </w:tcBorders>
            <w:hideMark/>
          </w:tcPr>
          <w:p w14:paraId="5CBCD4F3"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t>3.0</w:t>
            </w:r>
          </w:p>
        </w:tc>
        <w:tc>
          <w:tcPr>
            <w:tcW w:w="4666" w:type="dxa"/>
            <w:tcBorders>
              <w:top w:val="single" w:sz="4" w:space="0" w:color="auto"/>
              <w:left w:val="single" w:sz="4" w:space="0" w:color="auto"/>
              <w:bottom w:val="single" w:sz="4" w:space="0" w:color="auto"/>
              <w:right w:val="single" w:sz="4" w:space="0" w:color="auto"/>
            </w:tcBorders>
          </w:tcPr>
          <w:p w14:paraId="15B88DE9" w14:textId="3EE7C457" w:rsidR="000402EC" w:rsidRPr="00C14269" w:rsidRDefault="0064291D" w:rsidP="007C3041">
            <w:pPr>
              <w:jc w:val="left"/>
              <w:rPr>
                <w:rFonts w:ascii="Times New Roman" w:hAnsi="Times New Roman" w:cs="Times New Roman"/>
                <w:bCs/>
                <w:sz w:val="22"/>
              </w:rPr>
            </w:pPr>
            <w:r w:rsidRPr="00C14269">
              <w:rPr>
                <w:rFonts w:ascii="Times New Roman" w:hAnsi="Times New Roman" w:cs="Times New Roman"/>
                <w:sz w:val="22"/>
              </w:rPr>
              <w:t>Overall building displacement has less direct impact on structural damage compared to inter-story effects. Higher tolerance reflects this lower criticality.</w:t>
            </w:r>
          </w:p>
        </w:tc>
        <w:tc>
          <w:tcPr>
            <w:tcW w:w="1791" w:type="dxa"/>
            <w:tcBorders>
              <w:top w:val="single" w:sz="4" w:space="0" w:color="auto"/>
              <w:left w:val="single" w:sz="4" w:space="0" w:color="auto"/>
              <w:bottom w:val="single" w:sz="4" w:space="0" w:color="auto"/>
              <w:right w:val="single" w:sz="4" w:space="0" w:color="auto"/>
            </w:tcBorders>
          </w:tcPr>
          <w:p w14:paraId="035D7BF1" w14:textId="0DBF36F9" w:rsidR="000402EC" w:rsidRPr="00C14269" w:rsidRDefault="0064291D" w:rsidP="007C3041">
            <w:pPr>
              <w:jc w:val="left"/>
              <w:rPr>
                <w:rFonts w:ascii="Times New Roman" w:hAnsi="Times New Roman" w:cs="Times New Roman"/>
                <w:bCs/>
                <w:sz w:val="22"/>
              </w:rPr>
            </w:pPr>
            <w:r w:rsidRPr="00C14269">
              <w:rPr>
                <w:rFonts w:ascii="Times New Roman" w:hAnsi="Times New Roman" w:cs="Times New Roman"/>
                <w:sz w:val="22"/>
              </w:rPr>
              <w:t>Chopra (2017), Dynamics of Structures</w:t>
            </w:r>
          </w:p>
        </w:tc>
      </w:tr>
      <w:tr w:rsidR="000402EC" w14:paraId="41CEA35D" w14:textId="3B0AC58A" w:rsidTr="00C14269">
        <w:trPr>
          <w:jc w:val="center"/>
        </w:trPr>
        <w:tc>
          <w:tcPr>
            <w:tcW w:w="1426" w:type="dxa"/>
            <w:tcBorders>
              <w:top w:val="single" w:sz="4" w:space="0" w:color="auto"/>
              <w:left w:val="single" w:sz="4" w:space="0" w:color="auto"/>
              <w:bottom w:val="single" w:sz="4" w:space="0" w:color="auto"/>
              <w:right w:val="single" w:sz="4" w:space="0" w:color="auto"/>
            </w:tcBorders>
            <w:hideMark/>
          </w:tcPr>
          <w:p w14:paraId="160DC918"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t>Beam Deflection</w:t>
            </w:r>
          </w:p>
        </w:tc>
        <w:tc>
          <w:tcPr>
            <w:tcW w:w="1133" w:type="dxa"/>
            <w:tcBorders>
              <w:top w:val="single" w:sz="4" w:space="0" w:color="auto"/>
              <w:left w:val="single" w:sz="4" w:space="0" w:color="auto"/>
              <w:bottom w:val="single" w:sz="4" w:space="0" w:color="auto"/>
              <w:right w:val="single" w:sz="4" w:space="0" w:color="auto"/>
            </w:tcBorders>
            <w:hideMark/>
          </w:tcPr>
          <w:p w14:paraId="29E84CED"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t>2.0</w:t>
            </w:r>
          </w:p>
        </w:tc>
        <w:tc>
          <w:tcPr>
            <w:tcW w:w="4666" w:type="dxa"/>
            <w:tcBorders>
              <w:top w:val="single" w:sz="4" w:space="0" w:color="auto"/>
              <w:left w:val="single" w:sz="4" w:space="0" w:color="auto"/>
              <w:bottom w:val="single" w:sz="4" w:space="0" w:color="auto"/>
              <w:right w:val="single" w:sz="4" w:space="0" w:color="auto"/>
            </w:tcBorders>
          </w:tcPr>
          <w:p w14:paraId="4B2B93D0" w14:textId="1AF89C7F" w:rsidR="000402EC" w:rsidRPr="00C14269" w:rsidRDefault="00676AF1" w:rsidP="007C3041">
            <w:pPr>
              <w:jc w:val="left"/>
              <w:rPr>
                <w:rFonts w:ascii="Times New Roman" w:hAnsi="Times New Roman" w:cs="Times New Roman"/>
                <w:bCs/>
                <w:sz w:val="22"/>
              </w:rPr>
            </w:pPr>
            <w:r w:rsidRPr="00676AF1">
              <w:rPr>
                <w:rFonts w:ascii="Times New Roman" w:hAnsi="Times New Roman" w:cs="Times New Roman"/>
                <w:sz w:val="22"/>
              </w:rPr>
              <w:t>ACI 318 deflection limits are primarily governed by serviceability concerns (e.g., aesthetics, occupant comfort) rather than safety. A factor of 2.0 is permitted as a soft constraint boundary, acknowledging that these conservative limits can be slightly exceeded during optimization before triggering significant functional issues.</w:t>
            </w:r>
          </w:p>
        </w:tc>
        <w:tc>
          <w:tcPr>
            <w:tcW w:w="1791" w:type="dxa"/>
            <w:tcBorders>
              <w:top w:val="single" w:sz="4" w:space="0" w:color="auto"/>
              <w:left w:val="single" w:sz="4" w:space="0" w:color="auto"/>
              <w:bottom w:val="single" w:sz="4" w:space="0" w:color="auto"/>
              <w:right w:val="single" w:sz="4" w:space="0" w:color="auto"/>
            </w:tcBorders>
          </w:tcPr>
          <w:p w14:paraId="274910E2" w14:textId="2521A1B3" w:rsidR="000402EC" w:rsidRPr="00C14269" w:rsidRDefault="00493B9C" w:rsidP="007C3041">
            <w:pPr>
              <w:jc w:val="left"/>
              <w:rPr>
                <w:rFonts w:ascii="Times New Roman" w:hAnsi="Times New Roman" w:cs="Times New Roman"/>
                <w:bCs/>
                <w:sz w:val="22"/>
              </w:rPr>
            </w:pPr>
            <w:r w:rsidRPr="00C14269">
              <w:rPr>
                <w:rFonts w:ascii="Times New Roman" w:hAnsi="Times New Roman" w:cs="Times New Roman"/>
                <w:sz w:val="22"/>
              </w:rPr>
              <w:t>ACI 318-19, Section 7.3</w:t>
            </w:r>
          </w:p>
        </w:tc>
      </w:tr>
      <w:tr w:rsidR="000402EC" w14:paraId="24D6CD54" w14:textId="13266A91" w:rsidTr="00C14269">
        <w:trPr>
          <w:jc w:val="center"/>
        </w:trPr>
        <w:tc>
          <w:tcPr>
            <w:tcW w:w="1426" w:type="dxa"/>
            <w:tcBorders>
              <w:top w:val="single" w:sz="4" w:space="0" w:color="auto"/>
              <w:left w:val="single" w:sz="4" w:space="0" w:color="auto"/>
              <w:bottom w:val="single" w:sz="4" w:space="0" w:color="auto"/>
              <w:right w:val="single" w:sz="4" w:space="0" w:color="auto"/>
            </w:tcBorders>
            <w:hideMark/>
          </w:tcPr>
          <w:p w14:paraId="2F5E0605"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t>Column Hierarchy</w:t>
            </w:r>
          </w:p>
        </w:tc>
        <w:tc>
          <w:tcPr>
            <w:tcW w:w="1133" w:type="dxa"/>
            <w:tcBorders>
              <w:top w:val="single" w:sz="4" w:space="0" w:color="auto"/>
              <w:left w:val="single" w:sz="4" w:space="0" w:color="auto"/>
              <w:bottom w:val="single" w:sz="4" w:space="0" w:color="auto"/>
              <w:right w:val="single" w:sz="4" w:space="0" w:color="auto"/>
            </w:tcBorders>
            <w:hideMark/>
          </w:tcPr>
          <w:p w14:paraId="4519C27C" w14:textId="77777777" w:rsidR="000402EC" w:rsidRDefault="000402EC" w:rsidP="007C3041">
            <w:pPr>
              <w:jc w:val="left"/>
              <w:rPr>
                <w:rFonts w:ascii="Times New Roman" w:hAnsi="Times New Roman" w:cs="Times New Roman"/>
                <w:bCs/>
                <w:sz w:val="22"/>
              </w:rPr>
            </w:pPr>
            <w:r>
              <w:rPr>
                <w:rFonts w:ascii="Times New Roman" w:hAnsi="Times New Roman" w:cs="Times New Roman"/>
                <w:bCs/>
                <w:sz w:val="22"/>
              </w:rPr>
              <w:t>1.2</w:t>
            </w:r>
          </w:p>
        </w:tc>
        <w:tc>
          <w:tcPr>
            <w:tcW w:w="4666" w:type="dxa"/>
            <w:tcBorders>
              <w:top w:val="single" w:sz="4" w:space="0" w:color="auto"/>
              <w:left w:val="single" w:sz="4" w:space="0" w:color="auto"/>
              <w:bottom w:val="single" w:sz="4" w:space="0" w:color="auto"/>
              <w:right w:val="single" w:sz="4" w:space="0" w:color="auto"/>
            </w:tcBorders>
          </w:tcPr>
          <w:p w14:paraId="68746A09" w14:textId="4B3B5C22" w:rsidR="000402EC" w:rsidRPr="00C14269" w:rsidRDefault="00676AF1" w:rsidP="007C3041">
            <w:pPr>
              <w:jc w:val="left"/>
              <w:rPr>
                <w:rFonts w:ascii="Times New Roman" w:hAnsi="Times New Roman" w:cs="Times New Roman"/>
                <w:bCs/>
                <w:sz w:val="22"/>
              </w:rPr>
            </w:pPr>
            <w:r w:rsidRPr="00676AF1">
              <w:rPr>
                <w:rFonts w:ascii="Times New Roman" w:hAnsi="Times New Roman" w:cs="Times New Roman"/>
                <w:sz w:val="22"/>
              </w:rPr>
              <w:t>A tight tolerance of 1.2 is used to strictly enforce the strong-column weak-beam principle, which is critical for seismic safety. The 20% allowance accommodates the discrete nature of the section database without compromising this fundamental design philosophy.</w:t>
            </w:r>
          </w:p>
        </w:tc>
        <w:tc>
          <w:tcPr>
            <w:tcW w:w="1791" w:type="dxa"/>
            <w:tcBorders>
              <w:top w:val="single" w:sz="4" w:space="0" w:color="auto"/>
              <w:left w:val="single" w:sz="4" w:space="0" w:color="auto"/>
              <w:bottom w:val="single" w:sz="4" w:space="0" w:color="auto"/>
              <w:right w:val="single" w:sz="4" w:space="0" w:color="auto"/>
            </w:tcBorders>
          </w:tcPr>
          <w:p w14:paraId="43D30522" w14:textId="06370044" w:rsidR="000402EC" w:rsidRPr="00C14269" w:rsidRDefault="00493B9C" w:rsidP="007C3041">
            <w:pPr>
              <w:jc w:val="left"/>
              <w:rPr>
                <w:rFonts w:ascii="Times New Roman" w:hAnsi="Times New Roman" w:cs="Times New Roman"/>
                <w:bCs/>
                <w:sz w:val="22"/>
              </w:rPr>
            </w:pPr>
            <w:r w:rsidRPr="00C14269">
              <w:rPr>
                <w:rFonts w:ascii="Times New Roman" w:hAnsi="Times New Roman" w:cs="Times New Roman"/>
                <w:sz w:val="22"/>
              </w:rPr>
              <w:t>ACI 318-19, Section 18.7.3</w:t>
            </w:r>
          </w:p>
        </w:tc>
      </w:tr>
    </w:tbl>
    <w:p w14:paraId="3A068817" w14:textId="77777777" w:rsidR="00082C64" w:rsidRDefault="00082C64" w:rsidP="00711B22">
      <w:pPr>
        <w:pStyle w:val="SCI0"/>
      </w:pPr>
    </w:p>
    <w:p w14:paraId="5BD99282" w14:textId="77054C77" w:rsidR="00103C14" w:rsidRDefault="00841941" w:rsidP="00711B22">
      <w:pPr>
        <w:pStyle w:val="SCI0"/>
      </w:pPr>
      <w:r>
        <w:t xml:space="preserve">The </w:t>
      </w:r>
      <m:oMath>
        <m:r>
          <w:rPr>
            <w:rFonts w:ascii="Cambria Math" w:hAnsi="Cambria Math"/>
          </w:rPr>
          <m:t>CV(x)</m:t>
        </m:r>
      </m:oMath>
      <w:r>
        <w:t xml:space="preserve"> value, calculated through this rigorous process, is then used to determine the superiority of two solutions during the selection process, according to the constraint-priority principle </w:t>
      </w:r>
      <w:r w:rsidRPr="00841941">
        <w:t xml:space="preserve">outlined in </w:t>
      </w:r>
      <w:r w:rsidRPr="005D4268">
        <w:t>Algorithm 4</w:t>
      </w:r>
      <w:r w:rsidRPr="00841941">
        <w:t>. This principle</w:t>
      </w:r>
      <w:r>
        <w:t xml:space="preserve"> always considers a feasible solution (</w:t>
      </w:r>
      <m:oMath>
        <m:r>
          <w:rPr>
            <w:rFonts w:ascii="Cambria Math" w:hAnsi="Cambria Math"/>
          </w:rPr>
          <m:t>CV=0</m:t>
        </m:r>
      </m:oMath>
      <w:r>
        <w:t>) to be superior to an infeasible one (</w:t>
      </w:r>
      <m:oMath>
        <m:r>
          <w:rPr>
            <w:rFonts w:ascii="Cambria Math" w:hAnsi="Cambria Math"/>
          </w:rPr>
          <m:t>CV&gt;0</m:t>
        </m:r>
      </m:oMath>
      <w:r>
        <w:t xml:space="preserve">). If both solutions are infeasible, it prefers the solution with the smaller </w:t>
      </w:r>
      <m:oMath>
        <m:r>
          <w:rPr>
            <w:rFonts w:ascii="Cambria Math" w:hAnsi="Cambria Math"/>
          </w:rPr>
          <m:t>CV</m:t>
        </m:r>
      </m:oMath>
      <w:r>
        <w:t xml:space="preserve"> value, thereby guiding the search efficiently toward the feasible design space.</w:t>
      </w:r>
    </w:p>
    <w:tbl>
      <w:tblPr>
        <w:tblStyle w:val="ab"/>
        <w:tblW w:w="0" w:type="auto"/>
        <w:tblInd w:w="0" w:type="dxa"/>
        <w:tblBorders>
          <w:left w:val="none" w:sz="0" w:space="0" w:color="auto"/>
          <w:right w:val="none" w:sz="0" w:space="0" w:color="auto"/>
        </w:tblBorders>
        <w:tblLook w:val="04A0" w:firstRow="1" w:lastRow="0" w:firstColumn="1" w:lastColumn="0" w:noHBand="0" w:noVBand="1"/>
      </w:tblPr>
      <w:tblGrid>
        <w:gridCol w:w="9016"/>
      </w:tblGrid>
      <w:tr w:rsidR="00713B05" w14:paraId="2F08CB36" w14:textId="77777777" w:rsidTr="00713B05">
        <w:tc>
          <w:tcPr>
            <w:tcW w:w="9016" w:type="dxa"/>
            <w:tcBorders>
              <w:top w:val="single" w:sz="4" w:space="0" w:color="auto"/>
              <w:left w:val="nil"/>
              <w:bottom w:val="single" w:sz="4" w:space="0" w:color="auto"/>
              <w:right w:val="nil"/>
            </w:tcBorders>
            <w:hideMark/>
          </w:tcPr>
          <w:p w14:paraId="13E0B83D" w14:textId="77777777" w:rsidR="00713B05" w:rsidRDefault="00713B05">
            <w:pPr>
              <w:wordWrap/>
              <w:spacing w:line="360" w:lineRule="auto"/>
              <w:rPr>
                <w:rFonts w:ascii="Times New Roman" w:hAnsi="Times New Roman" w:cs="Times New Roman"/>
                <w:sz w:val="22"/>
              </w:rPr>
            </w:pPr>
            <w:r>
              <w:rPr>
                <w:rFonts w:ascii="Times New Roman" w:hAnsi="Times New Roman" w:cs="Times New Roman"/>
                <w:b/>
                <w:sz w:val="22"/>
              </w:rPr>
              <w:t>Algorithm 4</w:t>
            </w:r>
            <w:r>
              <w:rPr>
                <w:rFonts w:ascii="Times New Roman" w:hAnsi="Times New Roman" w:cs="Times New Roman"/>
                <w:sz w:val="22"/>
              </w:rPr>
              <w:t>: Constraint-Dominance-Compare(A, B)</w:t>
            </w:r>
          </w:p>
        </w:tc>
      </w:tr>
      <w:tr w:rsidR="00713B05" w14:paraId="2E56D147" w14:textId="77777777" w:rsidTr="00713B05">
        <w:tc>
          <w:tcPr>
            <w:tcW w:w="9016" w:type="dxa"/>
            <w:tcBorders>
              <w:top w:val="single" w:sz="4" w:space="0" w:color="auto"/>
              <w:left w:val="nil"/>
              <w:bottom w:val="single" w:sz="4" w:space="0" w:color="auto"/>
              <w:right w:val="nil"/>
            </w:tcBorders>
          </w:tcPr>
          <w:p w14:paraId="7F68A24B" w14:textId="77777777" w:rsidR="00713B05" w:rsidRDefault="00713B05">
            <w:pPr>
              <w:wordWrap/>
              <w:rPr>
                <w:rFonts w:ascii="Times New Roman" w:hAnsi="Times New Roman" w:cs="Times New Roman"/>
                <w:sz w:val="22"/>
              </w:rPr>
            </w:pPr>
            <m:oMath>
              <m:r>
                <w:rPr>
                  <w:rFonts w:ascii="Cambria Math" w:hAnsi="Cambria Math" w:cs="Times New Roman"/>
                  <w:sz w:val="22"/>
                </w:rPr>
                <m:t>C</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A</m:t>
                  </m:r>
                </m:sub>
              </m:sSub>
              <m:r>
                <w:rPr>
                  <w:rFonts w:ascii="Cambria Math" w:hAnsi="Cambria Math" w:cs="Times New Roman"/>
                  <w:sz w:val="22"/>
                </w:rPr>
                <m:t xml:space="preserve"> ←A.violation_score</m:t>
              </m:r>
            </m:oMath>
            <w:r>
              <w:rPr>
                <w:rFonts w:ascii="Times New Roman" w:hAnsi="Times New Roman" w:cs="Times New Roman"/>
                <w:sz w:val="22"/>
              </w:rPr>
              <w:t xml:space="preserve">                            constraint violation of </w:t>
            </w:r>
            <m:oMath>
              <m:r>
                <w:rPr>
                  <w:rFonts w:ascii="Cambria Math" w:hAnsi="Cambria Math" w:cs="Times New Roman"/>
                  <w:sz w:val="22"/>
                </w:rPr>
                <m:t>A</m:t>
              </m:r>
            </m:oMath>
          </w:p>
          <w:p w14:paraId="6C27029E" w14:textId="77777777" w:rsidR="00713B05" w:rsidRDefault="00713B05">
            <w:pPr>
              <w:wordWrap/>
              <w:rPr>
                <w:rFonts w:ascii="Times New Roman" w:hAnsi="Times New Roman" w:cs="Times New Roman"/>
                <w:sz w:val="22"/>
              </w:rPr>
            </w:pPr>
            <m:oMath>
              <m:r>
                <w:rPr>
                  <w:rFonts w:ascii="Cambria Math" w:hAnsi="Cambria Math" w:cs="Times New Roman"/>
                  <w:sz w:val="22"/>
                </w:rPr>
                <m:t>C</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B</m:t>
                  </m:r>
                </m:sub>
              </m:sSub>
              <m:r>
                <w:rPr>
                  <w:rFonts w:ascii="Cambria Math" w:hAnsi="Cambria Math" w:cs="Times New Roman"/>
                  <w:sz w:val="22"/>
                </w:rPr>
                <m:t xml:space="preserve"> ←B.violation_score</m:t>
              </m:r>
            </m:oMath>
            <w:r>
              <w:rPr>
                <w:rFonts w:ascii="Times New Roman" w:hAnsi="Times New Roman" w:cs="Times New Roman"/>
                <w:sz w:val="22"/>
              </w:rPr>
              <w:t xml:space="preserve">                            constraint violation of </w:t>
            </w:r>
            <m:oMath>
              <m:r>
                <w:rPr>
                  <w:rFonts w:ascii="Cambria Math" w:hAnsi="Cambria Math" w:cs="Times New Roman"/>
                  <w:sz w:val="22"/>
                </w:rPr>
                <m:t>B</m:t>
              </m:r>
            </m:oMath>
          </w:p>
          <w:p w14:paraId="2F9C4C7A" w14:textId="77777777" w:rsidR="00713B05" w:rsidRDefault="00713B05">
            <w:pPr>
              <w:wordWrap/>
              <w:rPr>
                <w:rFonts w:ascii="Times New Roman" w:hAnsi="Times New Roman" w:cs="Times New Roman"/>
                <w:sz w:val="22"/>
              </w:rPr>
            </w:pPr>
          </w:p>
          <w:p w14:paraId="1A2EBF83" w14:textId="77777777" w:rsidR="00713B05" w:rsidRDefault="00713B05">
            <w:pPr>
              <w:wordWrap/>
              <w:rPr>
                <w:rFonts w:ascii="Times New Roman" w:hAnsi="Times New Roman" w:cs="Times New Roman"/>
                <w:sz w:val="22"/>
              </w:rPr>
            </w:pPr>
            <w:r>
              <w:rPr>
                <w:rFonts w:ascii="Times New Roman" w:hAnsi="Times New Roman" w:cs="Times New Roman"/>
                <w:sz w:val="22"/>
              </w:rPr>
              <w:t>If(</w:t>
            </w:r>
            <m:oMath>
              <m:r>
                <w:rPr>
                  <w:rFonts w:ascii="Cambria Math" w:hAnsi="Cambria Math" w:cs="Times New Roman"/>
                  <w:sz w:val="22"/>
                </w:rPr>
                <m:t>C</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A</m:t>
                  </m:r>
                </m:sub>
              </m:sSub>
              <m:r>
                <w:rPr>
                  <w:rFonts w:ascii="Cambria Math" w:hAnsi="Cambria Math" w:cs="Times New Roman"/>
                  <w:sz w:val="22"/>
                </w:rPr>
                <m:t xml:space="preserve">=0 </m:t>
              </m:r>
              <m:nary>
                <m:naryPr>
                  <m:chr m:val="⋀"/>
                  <m:subHide m:val="1"/>
                  <m:supHide m:val="1"/>
                  <m:ctrlPr>
                    <w:rPr>
                      <w:rFonts w:ascii="Cambria Math" w:hAnsi="Cambria Math" w:cs="Times New Roman"/>
                      <w:i/>
                      <w:sz w:val="22"/>
                    </w:rPr>
                  </m:ctrlPr>
                </m:naryPr>
                <m:sub/>
                <m:sup/>
                <m:e>
                  <m:r>
                    <w:rPr>
                      <w:rFonts w:ascii="Cambria Math" w:hAnsi="Cambria Math" w:cs="Times New Roman"/>
                      <w:sz w:val="22"/>
                    </w:rPr>
                    <m:t>C</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B</m:t>
                      </m:r>
                    </m:sub>
                  </m:sSub>
                </m:e>
              </m:nary>
              <m:r>
                <w:rPr>
                  <w:rFonts w:ascii="Cambria Math" w:hAnsi="Cambria Math" w:cs="Times New Roman"/>
                  <w:sz w:val="22"/>
                </w:rPr>
                <m:t xml:space="preserve"> &gt;0</m:t>
              </m:r>
            </m:oMath>
            <w:r>
              <w:rPr>
                <w:rFonts w:ascii="Times New Roman" w:hAnsi="Times New Roman" w:cs="Times New Roman"/>
                <w:sz w:val="22"/>
              </w:rPr>
              <w:t xml:space="preserve">) return </w:t>
            </w:r>
            <m:oMath>
              <m:r>
                <w:rPr>
                  <w:rFonts w:ascii="Cambria Math" w:hAnsi="Cambria Math" w:cs="Times New Roman"/>
                  <w:sz w:val="22"/>
                </w:rPr>
                <m:t>A</m:t>
              </m:r>
            </m:oMath>
            <w:r>
              <w:rPr>
                <w:rFonts w:ascii="Times New Roman" w:hAnsi="Times New Roman" w:cs="Times New Roman"/>
                <w:sz w:val="22"/>
              </w:rPr>
              <w:t xml:space="preserve">                       feasible solution is preferred</w:t>
            </w:r>
          </w:p>
          <w:p w14:paraId="0E75BA3E" w14:textId="77777777" w:rsidR="00713B05" w:rsidRDefault="00713B05">
            <w:pPr>
              <w:wordWrap/>
              <w:ind w:leftChars="100" w:left="200"/>
              <w:rPr>
                <w:rFonts w:ascii="Times New Roman" w:hAnsi="Times New Roman" w:cs="Times New Roman"/>
                <w:sz w:val="22"/>
              </w:rPr>
            </w:pPr>
            <w:r>
              <w:rPr>
                <w:rFonts w:ascii="Times New Roman" w:hAnsi="Times New Roman" w:cs="Times New Roman"/>
                <w:sz w:val="22"/>
              </w:rPr>
              <w:t>Else if(</w:t>
            </w:r>
            <m:oMath>
              <m:r>
                <w:rPr>
                  <w:rFonts w:ascii="Cambria Math" w:hAnsi="Cambria Math" w:cs="Times New Roman"/>
                  <w:sz w:val="22"/>
                </w:rPr>
                <m:t>C</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A</m:t>
                  </m:r>
                </m:sub>
              </m:sSub>
              <m:r>
                <w:rPr>
                  <w:rFonts w:ascii="Cambria Math" w:hAnsi="Cambria Math" w:cs="Times New Roman"/>
                  <w:sz w:val="22"/>
                </w:rPr>
                <m:t xml:space="preserve">&gt;0 </m:t>
              </m:r>
              <m:nary>
                <m:naryPr>
                  <m:chr m:val="⋀"/>
                  <m:subHide m:val="1"/>
                  <m:supHide m:val="1"/>
                  <m:ctrlPr>
                    <w:rPr>
                      <w:rFonts w:ascii="Cambria Math" w:hAnsi="Cambria Math" w:cs="Times New Roman"/>
                      <w:i/>
                      <w:sz w:val="22"/>
                    </w:rPr>
                  </m:ctrlPr>
                </m:naryPr>
                <m:sub/>
                <m:sup/>
                <m:e>
                  <m:r>
                    <w:rPr>
                      <w:rFonts w:ascii="Cambria Math" w:hAnsi="Cambria Math" w:cs="Times New Roman"/>
                      <w:sz w:val="22"/>
                    </w:rPr>
                    <m:t>C</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B</m:t>
                      </m:r>
                    </m:sub>
                  </m:sSub>
                  <m:r>
                    <w:rPr>
                      <w:rFonts w:ascii="Cambria Math" w:hAnsi="Cambria Math" w:cs="Times New Roman"/>
                      <w:sz w:val="22"/>
                    </w:rPr>
                    <m:t>=0</m:t>
                  </m:r>
                </m:e>
              </m:nary>
            </m:oMath>
            <w:r>
              <w:rPr>
                <w:rFonts w:ascii="Times New Roman" w:hAnsi="Times New Roman" w:cs="Times New Roman"/>
                <w:sz w:val="22"/>
              </w:rPr>
              <w:t xml:space="preserve">) return </w:t>
            </w:r>
            <m:oMath>
              <m:r>
                <w:rPr>
                  <w:rFonts w:ascii="Cambria Math" w:hAnsi="Cambria Math" w:cs="Times New Roman"/>
                  <w:sz w:val="22"/>
                </w:rPr>
                <m:t>B</m:t>
              </m:r>
            </m:oMath>
            <w:r>
              <w:rPr>
                <w:rFonts w:ascii="Times New Roman" w:hAnsi="Times New Roman" w:cs="Times New Roman"/>
                <w:sz w:val="22"/>
              </w:rPr>
              <w:t xml:space="preserve">                  feasible solution is preferred</w:t>
            </w:r>
          </w:p>
          <w:p w14:paraId="55769219" w14:textId="77777777" w:rsidR="00713B05" w:rsidRDefault="00713B05">
            <w:pPr>
              <w:wordWrap/>
              <w:ind w:leftChars="100" w:left="200"/>
              <w:rPr>
                <w:rFonts w:ascii="Times New Roman" w:hAnsi="Times New Roman" w:cs="Times New Roman"/>
                <w:sz w:val="22"/>
              </w:rPr>
            </w:pPr>
            <w:r>
              <w:rPr>
                <w:rFonts w:ascii="Times New Roman" w:hAnsi="Times New Roman" w:cs="Times New Roman"/>
                <w:sz w:val="22"/>
              </w:rPr>
              <w:t>Else if(</w:t>
            </w:r>
            <m:oMath>
              <m:r>
                <w:rPr>
                  <w:rFonts w:ascii="Cambria Math" w:hAnsi="Cambria Math" w:cs="Times New Roman"/>
                  <w:sz w:val="22"/>
                </w:rPr>
                <m:t>C</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A</m:t>
                  </m:r>
                </m:sub>
              </m:sSub>
              <m:r>
                <w:rPr>
                  <w:rFonts w:ascii="Cambria Math" w:hAnsi="Cambria Math" w:cs="Times New Roman"/>
                  <w:sz w:val="22"/>
                </w:rPr>
                <m:t xml:space="preserve"> &lt;C</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B</m:t>
                  </m:r>
                </m:sub>
              </m:sSub>
            </m:oMath>
            <w:r>
              <w:rPr>
                <w:rFonts w:ascii="Times New Roman" w:hAnsi="Times New Roman" w:cs="Times New Roman"/>
                <w:sz w:val="22"/>
              </w:rPr>
              <w:t xml:space="preserve">) return </w:t>
            </w:r>
            <m:oMath>
              <m:r>
                <w:rPr>
                  <w:rFonts w:ascii="Cambria Math" w:hAnsi="Cambria Math" w:cs="Times New Roman"/>
                  <w:sz w:val="22"/>
                </w:rPr>
                <m:t>A</m:t>
              </m:r>
            </m:oMath>
            <w:r>
              <w:rPr>
                <w:rFonts w:ascii="Times New Roman" w:hAnsi="Times New Roman" w:cs="Times New Roman"/>
                <w:sz w:val="22"/>
              </w:rPr>
              <w:t xml:space="preserve">                         smaller violation is better</w:t>
            </w:r>
          </w:p>
          <w:p w14:paraId="40CF9E0D" w14:textId="77777777" w:rsidR="00713B05" w:rsidRDefault="00713B05">
            <w:pPr>
              <w:wordWrap/>
              <w:ind w:leftChars="100" w:left="200"/>
              <w:rPr>
                <w:rFonts w:ascii="Times New Roman" w:hAnsi="Times New Roman" w:cs="Times New Roman"/>
                <w:sz w:val="22"/>
              </w:rPr>
            </w:pPr>
            <w:r>
              <w:rPr>
                <w:rFonts w:ascii="Times New Roman" w:hAnsi="Times New Roman" w:cs="Times New Roman"/>
                <w:sz w:val="22"/>
              </w:rPr>
              <w:t>Else if(</w:t>
            </w:r>
            <m:oMath>
              <m:r>
                <w:rPr>
                  <w:rFonts w:ascii="Cambria Math" w:hAnsi="Cambria Math" w:cs="Times New Roman"/>
                  <w:sz w:val="22"/>
                </w:rPr>
                <m:t>C</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A</m:t>
                  </m:r>
                </m:sub>
              </m:sSub>
              <m:r>
                <w:rPr>
                  <w:rFonts w:ascii="Cambria Math" w:hAnsi="Cambria Math" w:cs="Times New Roman"/>
                  <w:sz w:val="22"/>
                </w:rPr>
                <m:t xml:space="preserve"> &gt;C</m:t>
              </m:r>
              <m:sSub>
                <m:sSubPr>
                  <m:ctrlPr>
                    <w:rPr>
                      <w:rFonts w:ascii="Cambria Math" w:hAnsi="Cambria Math" w:cs="Times New Roman"/>
                      <w:i/>
                      <w:sz w:val="22"/>
                    </w:rPr>
                  </m:ctrlPr>
                </m:sSubPr>
                <m:e>
                  <m:r>
                    <w:rPr>
                      <w:rFonts w:ascii="Cambria Math" w:hAnsi="Cambria Math" w:cs="Times New Roman"/>
                      <w:sz w:val="22"/>
                    </w:rPr>
                    <m:t>V</m:t>
                  </m:r>
                </m:e>
                <m:sub>
                  <m:r>
                    <w:rPr>
                      <w:rFonts w:ascii="Cambria Math" w:hAnsi="Cambria Math" w:cs="Times New Roman"/>
                      <w:sz w:val="22"/>
                    </w:rPr>
                    <m:t>B</m:t>
                  </m:r>
                </m:sub>
              </m:sSub>
            </m:oMath>
            <w:r>
              <w:rPr>
                <w:rFonts w:ascii="Times New Roman" w:hAnsi="Times New Roman" w:cs="Times New Roman"/>
                <w:sz w:val="22"/>
              </w:rPr>
              <w:t xml:space="preserve">) return </w:t>
            </w:r>
            <m:oMath>
              <m:r>
                <w:rPr>
                  <w:rFonts w:ascii="Cambria Math" w:hAnsi="Cambria Math" w:cs="Times New Roman"/>
                  <w:sz w:val="22"/>
                </w:rPr>
                <m:t>B</m:t>
              </m:r>
            </m:oMath>
            <w:r>
              <w:rPr>
                <w:rFonts w:ascii="Times New Roman" w:hAnsi="Times New Roman" w:cs="Times New Roman"/>
                <w:sz w:val="22"/>
              </w:rPr>
              <w:t xml:space="preserve">                         smaller violation is better</w:t>
            </w:r>
          </w:p>
          <w:p w14:paraId="77EF31CF" w14:textId="77777777" w:rsidR="00713B05" w:rsidRDefault="00713B05">
            <w:pPr>
              <w:wordWrap/>
              <w:rPr>
                <w:rFonts w:ascii="Times New Roman" w:hAnsi="Times New Roman" w:cs="Times New Roman"/>
                <w:sz w:val="22"/>
              </w:rPr>
            </w:pPr>
            <w:r>
              <w:rPr>
                <w:rFonts w:ascii="Times New Roman" w:hAnsi="Times New Roman" w:cs="Times New Roman"/>
                <w:sz w:val="22"/>
              </w:rPr>
              <w:t>Else return Pareto_Dominance_Compare(</w:t>
            </w:r>
            <m:oMath>
              <m:r>
                <w:rPr>
                  <w:rFonts w:ascii="Cambria Math" w:hAnsi="Cambria Math" w:cs="Times New Roman"/>
                  <w:sz w:val="22"/>
                </w:rPr>
                <m:t>A, B</m:t>
              </m:r>
            </m:oMath>
            <w:r>
              <w:rPr>
                <w:rFonts w:ascii="Times New Roman" w:hAnsi="Times New Roman" w:cs="Times New Roman"/>
                <w:sz w:val="22"/>
              </w:rPr>
              <w:t>)             both feasible or equal violation</w:t>
            </w:r>
          </w:p>
        </w:tc>
      </w:tr>
    </w:tbl>
    <w:p w14:paraId="651ED9F1" w14:textId="77777777" w:rsidR="00713B05" w:rsidRDefault="00713B05" w:rsidP="00335956"/>
    <w:p w14:paraId="144615F5" w14:textId="26812C85" w:rsidR="001B0D00" w:rsidRDefault="001B0D00" w:rsidP="001B0D00">
      <w:pPr>
        <w:pStyle w:val="SCI"/>
        <w:numPr>
          <w:ilvl w:val="1"/>
          <w:numId w:val="25"/>
        </w:numPr>
      </w:pPr>
      <w:r w:rsidRPr="001B0D00">
        <w:t>NSGA-Ⅱ Application</w:t>
      </w:r>
    </w:p>
    <w:p w14:paraId="05A6037E" w14:textId="38D2668A" w:rsidR="00F03941" w:rsidRDefault="002804B2" w:rsidP="00FF78BC">
      <w:pPr>
        <w:pStyle w:val="SCI0"/>
      </w:pPr>
      <w:r>
        <w:t>The optimization framework introduced in this study is executed by integrating DEAP, a Python-</w:t>
      </w:r>
      <w:r>
        <w:lastRenderedPageBreak/>
        <w:t>based evolutionary computation library, with OpenSees, an open-source finite element analysis framework. DEAP serves as a robust tool that flexibly defines the fundamental components of genetic algorithms, including individuals, populations, genetic operators, and the evolutionary engine. In this research, DEAP is employed to generate individuals with the chromosome structure delineated in Section 3.3.2 and to implement the core selection mechanism of NSGA-II. The structural performance of each candidate design is assessed using the extensively validated OpenSees. Within the optimization loop, upon provision of the genetic information (section ID, rotation flag) for each individual, the framework automatically generates an OpenSees script to construct a 3D analysis model of the design. Following the execution of static analyses for all load combinations, the framework extracts analysis results, such as member forces and nodal displacements, to compute the objective function values as outlined in Section 3.3.3 and to verify constraint compliance as described in Section 3.3.4.</w:t>
      </w:r>
    </w:p>
    <w:p w14:paraId="66D28CD4" w14:textId="591719BE" w:rsidR="00F03941" w:rsidRPr="00F03941" w:rsidRDefault="003104E6" w:rsidP="00022D42">
      <w:pPr>
        <w:pStyle w:val="SCI0"/>
      </w:pPr>
      <w:r>
        <w:t>By integrating the execution of evolutionary operations using DEAP with the evaluation of structural performance through OpenSees, the entire workflow is completed to autonomously explore the search space of reinforced concrete frame structures with complex constraints, thereby identifying the optimal solution.</w:t>
      </w:r>
    </w:p>
    <w:p w14:paraId="214194A7" w14:textId="3F3FFCA1" w:rsidR="000E2376" w:rsidRDefault="00CA7410" w:rsidP="001F5AFF">
      <w:pPr>
        <w:pStyle w:val="SCI"/>
      </w:pPr>
      <w:r w:rsidRPr="0038206D">
        <w:t>Numerical Example &amp; Result Analysis</w:t>
      </w:r>
    </w:p>
    <w:p w14:paraId="34B6239C" w14:textId="48E1BE1C" w:rsidR="00D83CA8" w:rsidRDefault="00D83CA8" w:rsidP="00D83CA8">
      <w:pPr>
        <w:pStyle w:val="SCI"/>
        <w:numPr>
          <w:ilvl w:val="1"/>
          <w:numId w:val="25"/>
        </w:numPr>
      </w:pPr>
      <w:r w:rsidRPr="00D83CA8">
        <w:t>Target Structure, Load Conditions, Section Constraints</w:t>
      </w:r>
    </w:p>
    <w:p w14:paraId="2AF8DCB6" w14:textId="45448051" w:rsidR="00512DB0" w:rsidRDefault="003104E6" w:rsidP="001F3B53">
      <w:pPr>
        <w:pStyle w:val="SCI0"/>
      </w:pPr>
      <w:r>
        <w:t>The structure selected for evaluating the efficacy of this optimization framework is an eight-story, three-dimensional reinforced concrete moment-resisting frame, as depicted in Figure 5. The floor plan exhibits an irregular configuration with varying span lengths.</w:t>
      </w:r>
    </w:p>
    <w:p w14:paraId="369CFB70" w14:textId="24E932F8" w:rsidR="00512DB0" w:rsidRDefault="003104E6" w:rsidP="001F3B53">
      <w:pPr>
        <w:pStyle w:val="SCI0"/>
      </w:pPr>
      <w:r>
        <w:t>The structural analysis considers various load conditions, including dead load, live load, wind load, and seismic load, with load combinations applied in accordance with ACI 318 and ASCE 7 standards. The loads on the beams of each floor are arranged in a checkerboard pattern, ensuring that the loaded areas vary for each floor, thereby reflecting realistic structural design practices. Detailed depictions of the load-bearing areas for each floor are provided in Figure 6. Table 6 presents a summary of the load values utilized in this example. Additionally, the self-weight of all structural members is automatically accounted for during analysis, based on pre-calculated unit weights from the database. Lateral forces are distributed to each floor following an inverted triangular distribution derived from the base shear force and are subsequently evenly allocated to each node on the floor. The magnitude of the lateral load acting on each node is detailed in Table 7, with an illustration provided in Figure 7. The cross-sectional search space for optimization is confined to the beam and column database, which is generated according to the project constraints outlined in Table 2 of Section 3.2.</w:t>
      </w:r>
    </w:p>
    <w:p w14:paraId="7693B77E" w14:textId="191E1A9B" w:rsidR="008209E2" w:rsidRDefault="008209E2" w:rsidP="0011275B">
      <w:pPr>
        <w:jc w:val="center"/>
      </w:pPr>
      <w:r>
        <w:rPr>
          <w:rFonts w:ascii="Times New Roman" w:hAnsi="Times New Roman" w:cs="Times New Roman"/>
          <w:b/>
          <w:noProof/>
          <w:color w:val="00B050"/>
          <w:sz w:val="22"/>
        </w:rPr>
        <w:lastRenderedPageBreak/>
        <w:drawing>
          <wp:inline distT="0" distB="0" distL="0" distR="0" wp14:anchorId="0AB16E7B" wp14:editId="4BB3D2B0">
            <wp:extent cx="1992629" cy="1956433"/>
            <wp:effectExtent l="0" t="0" r="8255" b="635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pic:cNvPicPr>
                      <a:picLocks noChangeAspect="1" noChangeArrowheads="1"/>
                    </pic:cNvPicPr>
                  </pic:nvPicPr>
                  <pic:blipFill>
                    <a:blip r:embed="rId13"/>
                    <a:stretch>
                      <a:fillRect/>
                    </a:stretch>
                  </pic:blipFill>
                  <pic:spPr bwMode="auto">
                    <a:xfrm>
                      <a:off x="0" y="0"/>
                      <a:ext cx="1992629" cy="1956433"/>
                    </a:xfrm>
                    <a:prstGeom prst="rect">
                      <a:avLst/>
                    </a:prstGeom>
                    <a:noFill/>
                    <a:ln>
                      <a:noFill/>
                    </a:ln>
                  </pic:spPr>
                </pic:pic>
              </a:graphicData>
            </a:graphic>
          </wp:inline>
        </w:drawing>
      </w:r>
      <w:r>
        <w:rPr>
          <w:noProof/>
        </w:rPr>
        <w:drawing>
          <wp:inline distT="0" distB="0" distL="0" distR="0" wp14:anchorId="53E80979" wp14:editId="1B896707">
            <wp:extent cx="3200400" cy="195109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pic:cNvPicPr>
                      <a:picLocks noChangeAspect="1" noChangeArrowheads="1"/>
                    </pic:cNvPicPr>
                  </pic:nvPicPr>
                  <pic:blipFill>
                    <a:blip r:embed="rId14"/>
                    <a:stretch>
                      <a:fillRect/>
                    </a:stretch>
                  </pic:blipFill>
                  <pic:spPr bwMode="auto">
                    <a:xfrm>
                      <a:off x="0" y="0"/>
                      <a:ext cx="3200400" cy="1951092"/>
                    </a:xfrm>
                    <a:prstGeom prst="rect">
                      <a:avLst/>
                    </a:prstGeom>
                    <a:noFill/>
                    <a:ln>
                      <a:noFill/>
                    </a:ln>
                  </pic:spPr>
                </pic:pic>
              </a:graphicData>
            </a:graphic>
          </wp:inline>
        </w:drawing>
      </w:r>
    </w:p>
    <w:p w14:paraId="1BF354A9" w14:textId="44A09A7D" w:rsidR="008209E2" w:rsidRDefault="008209E2" w:rsidP="0011275B">
      <w:pPr>
        <w:jc w:val="center"/>
      </w:pPr>
      <w:r>
        <w:rPr>
          <w:noProof/>
        </w:rPr>
        <w:drawing>
          <wp:inline distT="0" distB="0" distL="0" distR="0" wp14:anchorId="07C047EB" wp14:editId="666F34C4">
            <wp:extent cx="5165725" cy="4036298"/>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a:picLocks noChangeAspect="1" noChangeArrowheads="1"/>
                    </pic:cNvPicPr>
                  </pic:nvPicPr>
                  <pic:blipFill>
                    <a:blip r:embed="rId15"/>
                    <a:stretch>
                      <a:fillRect/>
                    </a:stretch>
                  </pic:blipFill>
                  <pic:spPr bwMode="auto">
                    <a:xfrm>
                      <a:off x="0" y="0"/>
                      <a:ext cx="5165725" cy="4036298"/>
                    </a:xfrm>
                    <a:prstGeom prst="rect">
                      <a:avLst/>
                    </a:prstGeom>
                    <a:noFill/>
                    <a:ln>
                      <a:noFill/>
                    </a:ln>
                  </pic:spPr>
                </pic:pic>
              </a:graphicData>
            </a:graphic>
          </wp:inline>
        </w:drawing>
      </w:r>
    </w:p>
    <w:p w14:paraId="6103A2D8" w14:textId="31575723" w:rsidR="008209E2" w:rsidRDefault="008209E2" w:rsidP="008209E2">
      <w:pPr>
        <w:pStyle w:val="SCIFigure"/>
        <w:ind w:left="600"/>
      </w:pPr>
      <w:r w:rsidRPr="008209E2">
        <w:rPr>
          <w:rFonts w:hint="eastAsia"/>
          <w:b/>
          <w:bCs/>
        </w:rPr>
        <w:t xml:space="preserve">Figure </w:t>
      </w:r>
      <w:r w:rsidRPr="008209E2">
        <w:rPr>
          <w:rFonts w:hint="eastAsia"/>
          <w:b/>
          <w:bCs/>
        </w:rPr>
        <w:fldChar w:fldCharType="begin"/>
      </w:r>
      <w:r w:rsidRPr="008209E2">
        <w:rPr>
          <w:rFonts w:hint="eastAsia"/>
          <w:b/>
          <w:bCs/>
        </w:rPr>
        <w:instrText xml:space="preserve"> SEQ Figure \* ARABIC </w:instrText>
      </w:r>
      <w:r w:rsidRPr="008209E2">
        <w:rPr>
          <w:rFonts w:hint="eastAsia"/>
          <w:b/>
          <w:bCs/>
        </w:rPr>
        <w:fldChar w:fldCharType="separate"/>
      </w:r>
      <w:r w:rsidR="00823BF7">
        <w:rPr>
          <w:b/>
          <w:bCs/>
          <w:noProof/>
        </w:rPr>
        <w:t>5</w:t>
      </w:r>
      <w:r w:rsidRPr="008209E2">
        <w:rPr>
          <w:rFonts w:hint="eastAsia"/>
          <w:b/>
          <w:bCs/>
          <w:noProof/>
        </w:rPr>
        <w:fldChar w:fldCharType="end"/>
      </w:r>
      <w:r w:rsidRPr="008209E2">
        <w:rPr>
          <w:rFonts w:hint="eastAsia"/>
          <w:b/>
          <w:bCs/>
        </w:rPr>
        <w:t>.</w:t>
      </w:r>
      <w:r>
        <w:rPr>
          <w:rFonts w:hint="eastAsia"/>
        </w:rPr>
        <w:t xml:space="preserve"> Geometrical Configuration of the Target Structure</w:t>
      </w:r>
    </w:p>
    <w:p w14:paraId="3FAC89C7" w14:textId="68887EAB" w:rsidR="00730EED" w:rsidRDefault="00730EED" w:rsidP="0011275B">
      <w:pPr>
        <w:jc w:val="center"/>
      </w:pPr>
      <w:r>
        <w:rPr>
          <w:noProof/>
        </w:rPr>
        <w:drawing>
          <wp:inline distT="0" distB="0" distL="0" distR="0" wp14:anchorId="390CBA14" wp14:editId="7AFE5E43">
            <wp:extent cx="5243193" cy="1610333"/>
            <wp:effectExtent l="0" t="0" r="0" b="9525"/>
            <wp:docPr id="17" name="그림 17"/>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16"/>
                    <a:stretch>
                      <a:fillRect/>
                    </a:stretch>
                  </pic:blipFill>
                  <pic:spPr>
                    <a:xfrm>
                      <a:off x="0" y="0"/>
                      <a:ext cx="5243193" cy="1610333"/>
                    </a:xfrm>
                    <a:prstGeom prst="rect">
                      <a:avLst/>
                    </a:prstGeom>
                  </pic:spPr>
                </pic:pic>
              </a:graphicData>
            </a:graphic>
          </wp:inline>
        </w:drawing>
      </w:r>
    </w:p>
    <w:p w14:paraId="00C7272D" w14:textId="533BC7CE" w:rsidR="008209E2" w:rsidRDefault="00730EED" w:rsidP="00730EED">
      <w:pPr>
        <w:pStyle w:val="SCIFigure"/>
        <w:ind w:left="600"/>
      </w:pPr>
      <w:r w:rsidRPr="00730EED">
        <w:rPr>
          <w:b/>
          <w:bCs/>
        </w:rPr>
        <w:lastRenderedPageBreak/>
        <w:t xml:space="preserve">Figure </w:t>
      </w:r>
      <w:r w:rsidRPr="00730EED">
        <w:rPr>
          <w:b/>
          <w:bCs/>
        </w:rPr>
        <w:fldChar w:fldCharType="begin"/>
      </w:r>
      <w:r w:rsidRPr="00730EED">
        <w:rPr>
          <w:b/>
          <w:bCs/>
        </w:rPr>
        <w:instrText xml:space="preserve"> SEQ Figure \* ARABIC </w:instrText>
      </w:r>
      <w:r w:rsidRPr="00730EED">
        <w:rPr>
          <w:b/>
          <w:bCs/>
        </w:rPr>
        <w:fldChar w:fldCharType="separate"/>
      </w:r>
      <w:r w:rsidR="00823BF7">
        <w:rPr>
          <w:b/>
          <w:bCs/>
          <w:noProof/>
        </w:rPr>
        <w:t>6</w:t>
      </w:r>
      <w:r w:rsidRPr="00730EED">
        <w:rPr>
          <w:b/>
          <w:bCs/>
        </w:rPr>
        <w:fldChar w:fldCharType="end"/>
      </w:r>
      <w:r w:rsidRPr="00730EED">
        <w:rPr>
          <w:b/>
          <w:bCs/>
        </w:rPr>
        <w:t>.</w:t>
      </w:r>
      <w:r>
        <w:t xml:space="preserve"> </w:t>
      </w:r>
      <w:r w:rsidRPr="00BD0C1F">
        <w:t>Checkerboard Load Pattern for Superimposed Gravity Loads per Floor</w:t>
      </w:r>
    </w:p>
    <w:p w14:paraId="76F07D26" w14:textId="42DDF617" w:rsidR="00665CFB" w:rsidRDefault="00665CFB" w:rsidP="00665CFB">
      <w:pPr>
        <w:pStyle w:val="SCIFigure"/>
        <w:ind w:left="600"/>
      </w:pPr>
      <w:r w:rsidRPr="00665CFB">
        <w:rPr>
          <w:b/>
          <w:bCs/>
        </w:rPr>
        <w:t xml:space="preserve">Table </w:t>
      </w:r>
      <w:r w:rsidRPr="00665CFB">
        <w:rPr>
          <w:b/>
          <w:bCs/>
        </w:rPr>
        <w:fldChar w:fldCharType="begin"/>
      </w:r>
      <w:r w:rsidRPr="00665CFB">
        <w:rPr>
          <w:b/>
          <w:bCs/>
        </w:rPr>
        <w:instrText xml:space="preserve"> SEQ Table \* ARABIC </w:instrText>
      </w:r>
      <w:r w:rsidRPr="00665CFB">
        <w:rPr>
          <w:b/>
          <w:bCs/>
        </w:rPr>
        <w:fldChar w:fldCharType="separate"/>
      </w:r>
      <w:r w:rsidR="00823BF7">
        <w:rPr>
          <w:b/>
          <w:bCs/>
          <w:noProof/>
        </w:rPr>
        <w:t>6</w:t>
      </w:r>
      <w:r w:rsidRPr="00665CFB">
        <w:rPr>
          <w:b/>
          <w:bCs/>
        </w:rPr>
        <w:fldChar w:fldCharType="end"/>
      </w:r>
      <w:r w:rsidRPr="00665CFB">
        <w:rPr>
          <w:b/>
          <w:bCs/>
        </w:rPr>
        <w:t>.</w:t>
      </w:r>
      <w:r>
        <w:t xml:space="preserve"> </w:t>
      </w:r>
      <w:r w:rsidRPr="006E46A9">
        <w:t>Load Conditions for the Numerical Example</w:t>
      </w:r>
    </w:p>
    <w:tbl>
      <w:tblPr>
        <w:tblStyle w:val="ab"/>
        <w:tblW w:w="0" w:type="auto"/>
        <w:jc w:val="center"/>
        <w:tblInd w:w="0" w:type="dxa"/>
        <w:tblLook w:val="04A0" w:firstRow="1" w:lastRow="0" w:firstColumn="1" w:lastColumn="0" w:noHBand="0" w:noVBand="1"/>
      </w:tblPr>
      <w:tblGrid>
        <w:gridCol w:w="2254"/>
        <w:gridCol w:w="2254"/>
        <w:gridCol w:w="2254"/>
        <w:gridCol w:w="2254"/>
      </w:tblGrid>
      <w:tr w:rsidR="00665CFB" w14:paraId="7E534EBF" w14:textId="77777777" w:rsidTr="00665CFB">
        <w:trPr>
          <w:jc w:val="center"/>
        </w:trPr>
        <w:tc>
          <w:tcPr>
            <w:tcW w:w="2254" w:type="dxa"/>
            <w:tcBorders>
              <w:top w:val="single" w:sz="4" w:space="0" w:color="auto"/>
              <w:left w:val="single" w:sz="4" w:space="0" w:color="auto"/>
              <w:bottom w:val="single" w:sz="4" w:space="0" w:color="auto"/>
              <w:right w:val="single" w:sz="4" w:space="0" w:color="auto"/>
            </w:tcBorders>
            <w:hideMark/>
          </w:tcPr>
          <w:p w14:paraId="5EF42F34"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Load Type</w:t>
            </w:r>
          </w:p>
        </w:tc>
        <w:tc>
          <w:tcPr>
            <w:tcW w:w="2254" w:type="dxa"/>
            <w:tcBorders>
              <w:top w:val="single" w:sz="4" w:space="0" w:color="auto"/>
              <w:left w:val="single" w:sz="4" w:space="0" w:color="auto"/>
              <w:bottom w:val="single" w:sz="4" w:space="0" w:color="auto"/>
              <w:right w:val="single" w:sz="4" w:space="0" w:color="auto"/>
            </w:tcBorders>
            <w:hideMark/>
          </w:tcPr>
          <w:p w14:paraId="58C3C537"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Parameter</w:t>
            </w:r>
          </w:p>
        </w:tc>
        <w:tc>
          <w:tcPr>
            <w:tcW w:w="2254" w:type="dxa"/>
            <w:tcBorders>
              <w:top w:val="single" w:sz="4" w:space="0" w:color="auto"/>
              <w:left w:val="single" w:sz="4" w:space="0" w:color="auto"/>
              <w:bottom w:val="single" w:sz="4" w:space="0" w:color="auto"/>
              <w:right w:val="single" w:sz="4" w:space="0" w:color="auto"/>
            </w:tcBorders>
            <w:hideMark/>
          </w:tcPr>
          <w:p w14:paraId="6971BB53"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Value</w:t>
            </w:r>
          </w:p>
        </w:tc>
        <w:tc>
          <w:tcPr>
            <w:tcW w:w="2254" w:type="dxa"/>
            <w:tcBorders>
              <w:top w:val="single" w:sz="4" w:space="0" w:color="auto"/>
              <w:left w:val="single" w:sz="4" w:space="0" w:color="auto"/>
              <w:bottom w:val="single" w:sz="4" w:space="0" w:color="auto"/>
              <w:right w:val="single" w:sz="4" w:space="0" w:color="auto"/>
            </w:tcBorders>
            <w:hideMark/>
          </w:tcPr>
          <w:p w14:paraId="4B2C5204"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Note</w:t>
            </w:r>
          </w:p>
        </w:tc>
      </w:tr>
      <w:tr w:rsidR="00665CFB" w14:paraId="0DC7FCD8" w14:textId="77777777" w:rsidTr="00665CFB">
        <w:trPr>
          <w:jc w:val="center"/>
        </w:trPr>
        <w:tc>
          <w:tcPr>
            <w:tcW w:w="2254" w:type="dxa"/>
            <w:vMerge w:val="restart"/>
            <w:tcBorders>
              <w:top w:val="single" w:sz="4" w:space="0" w:color="auto"/>
              <w:left w:val="single" w:sz="4" w:space="0" w:color="auto"/>
              <w:bottom w:val="single" w:sz="4" w:space="0" w:color="auto"/>
              <w:right w:val="single" w:sz="4" w:space="0" w:color="auto"/>
            </w:tcBorders>
            <w:hideMark/>
          </w:tcPr>
          <w:p w14:paraId="5D00F9C9"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Gravity Loads</w:t>
            </w:r>
          </w:p>
        </w:tc>
        <w:tc>
          <w:tcPr>
            <w:tcW w:w="2254" w:type="dxa"/>
            <w:tcBorders>
              <w:top w:val="single" w:sz="4" w:space="0" w:color="auto"/>
              <w:left w:val="single" w:sz="4" w:space="0" w:color="auto"/>
              <w:bottom w:val="single" w:sz="4" w:space="0" w:color="auto"/>
              <w:right w:val="single" w:sz="4" w:space="0" w:color="auto"/>
            </w:tcBorders>
            <w:hideMark/>
          </w:tcPr>
          <w:p w14:paraId="097B6C5D"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Superimposed Dead Load (DL)</w:t>
            </w:r>
          </w:p>
        </w:tc>
        <w:tc>
          <w:tcPr>
            <w:tcW w:w="2254" w:type="dxa"/>
            <w:tcBorders>
              <w:top w:val="single" w:sz="4" w:space="0" w:color="auto"/>
              <w:left w:val="single" w:sz="4" w:space="0" w:color="auto"/>
              <w:bottom w:val="single" w:sz="4" w:space="0" w:color="auto"/>
              <w:right w:val="single" w:sz="4" w:space="0" w:color="auto"/>
            </w:tcBorders>
            <w:hideMark/>
          </w:tcPr>
          <w:p w14:paraId="5EF8E52E"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25 kN/m</w:t>
            </w:r>
          </w:p>
        </w:tc>
        <w:tc>
          <w:tcPr>
            <w:tcW w:w="2254" w:type="dxa"/>
            <w:tcBorders>
              <w:top w:val="single" w:sz="4" w:space="0" w:color="auto"/>
              <w:left w:val="single" w:sz="4" w:space="0" w:color="auto"/>
              <w:bottom w:val="single" w:sz="4" w:space="0" w:color="auto"/>
              <w:right w:val="single" w:sz="4" w:space="0" w:color="auto"/>
            </w:tcBorders>
            <w:hideMark/>
          </w:tcPr>
          <w:p w14:paraId="0D7CF4CC"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Checkerboard pattern</w:t>
            </w:r>
          </w:p>
        </w:tc>
      </w:tr>
      <w:tr w:rsidR="00665CFB" w14:paraId="779687D3" w14:textId="77777777" w:rsidTr="00665CFB">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3BAFED" w14:textId="77777777" w:rsidR="00665CFB" w:rsidRPr="0011275B" w:rsidRDefault="00665CFB" w:rsidP="00D01CC1">
            <w:pPr>
              <w:widowControl/>
              <w:wordWrap/>
              <w:autoSpaceDE/>
              <w:autoSpaceDN/>
              <w:jc w:val="left"/>
              <w:rPr>
                <w:rFonts w:ascii="Times New Roman" w:hAnsi="Times New Roman" w:cs="Times New Roman"/>
              </w:rPr>
            </w:pPr>
          </w:p>
        </w:tc>
        <w:tc>
          <w:tcPr>
            <w:tcW w:w="2254" w:type="dxa"/>
            <w:tcBorders>
              <w:top w:val="single" w:sz="4" w:space="0" w:color="auto"/>
              <w:left w:val="single" w:sz="4" w:space="0" w:color="auto"/>
              <w:bottom w:val="single" w:sz="4" w:space="0" w:color="auto"/>
              <w:right w:val="single" w:sz="4" w:space="0" w:color="auto"/>
            </w:tcBorders>
            <w:hideMark/>
          </w:tcPr>
          <w:p w14:paraId="28D8FF8D"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Live Load (LL)</w:t>
            </w:r>
          </w:p>
        </w:tc>
        <w:tc>
          <w:tcPr>
            <w:tcW w:w="2254" w:type="dxa"/>
            <w:tcBorders>
              <w:top w:val="single" w:sz="4" w:space="0" w:color="auto"/>
              <w:left w:val="single" w:sz="4" w:space="0" w:color="auto"/>
              <w:bottom w:val="single" w:sz="4" w:space="0" w:color="auto"/>
              <w:right w:val="single" w:sz="4" w:space="0" w:color="auto"/>
            </w:tcBorders>
            <w:hideMark/>
          </w:tcPr>
          <w:p w14:paraId="27D07FA5"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20 kN/m</w:t>
            </w:r>
          </w:p>
        </w:tc>
        <w:tc>
          <w:tcPr>
            <w:tcW w:w="2254" w:type="dxa"/>
            <w:tcBorders>
              <w:top w:val="single" w:sz="4" w:space="0" w:color="auto"/>
              <w:left w:val="single" w:sz="4" w:space="0" w:color="auto"/>
              <w:bottom w:val="single" w:sz="4" w:space="0" w:color="auto"/>
              <w:right w:val="single" w:sz="4" w:space="0" w:color="auto"/>
            </w:tcBorders>
            <w:hideMark/>
          </w:tcPr>
          <w:p w14:paraId="04BD91FF"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Checkerboard pattern</w:t>
            </w:r>
          </w:p>
        </w:tc>
      </w:tr>
      <w:tr w:rsidR="00665CFB" w14:paraId="12907659" w14:textId="77777777" w:rsidTr="00665CFB">
        <w:trPr>
          <w:jc w:val="center"/>
        </w:trPr>
        <w:tc>
          <w:tcPr>
            <w:tcW w:w="2254" w:type="dxa"/>
            <w:vMerge w:val="restart"/>
            <w:tcBorders>
              <w:top w:val="single" w:sz="4" w:space="0" w:color="auto"/>
              <w:left w:val="single" w:sz="4" w:space="0" w:color="auto"/>
              <w:bottom w:val="single" w:sz="4" w:space="0" w:color="auto"/>
              <w:right w:val="single" w:sz="4" w:space="0" w:color="auto"/>
            </w:tcBorders>
            <w:hideMark/>
          </w:tcPr>
          <w:p w14:paraId="64E59F96"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Lateral Loads</w:t>
            </w:r>
          </w:p>
        </w:tc>
        <w:tc>
          <w:tcPr>
            <w:tcW w:w="2254" w:type="dxa"/>
            <w:tcBorders>
              <w:top w:val="single" w:sz="4" w:space="0" w:color="auto"/>
              <w:left w:val="single" w:sz="4" w:space="0" w:color="auto"/>
              <w:bottom w:val="single" w:sz="4" w:space="0" w:color="auto"/>
              <w:right w:val="single" w:sz="4" w:space="0" w:color="auto"/>
            </w:tcBorders>
            <w:hideMark/>
          </w:tcPr>
          <w:p w14:paraId="58283A19"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Base Shear X (Seismic, Ex)</w:t>
            </w:r>
          </w:p>
        </w:tc>
        <w:tc>
          <w:tcPr>
            <w:tcW w:w="2254" w:type="dxa"/>
            <w:tcBorders>
              <w:top w:val="single" w:sz="4" w:space="0" w:color="auto"/>
              <w:left w:val="single" w:sz="4" w:space="0" w:color="auto"/>
              <w:bottom w:val="single" w:sz="4" w:space="0" w:color="auto"/>
              <w:right w:val="single" w:sz="4" w:space="0" w:color="auto"/>
            </w:tcBorders>
            <w:hideMark/>
          </w:tcPr>
          <w:p w14:paraId="1A49AD8C"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40 kN</w:t>
            </w:r>
          </w:p>
        </w:tc>
        <w:tc>
          <w:tcPr>
            <w:tcW w:w="2254" w:type="dxa"/>
            <w:tcBorders>
              <w:top w:val="single" w:sz="4" w:space="0" w:color="auto"/>
              <w:left w:val="single" w:sz="4" w:space="0" w:color="auto"/>
              <w:bottom w:val="single" w:sz="4" w:space="0" w:color="auto"/>
              <w:right w:val="single" w:sz="4" w:space="0" w:color="auto"/>
            </w:tcBorders>
            <w:hideMark/>
          </w:tcPr>
          <w:p w14:paraId="17938CE2"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Triangular distribution</w:t>
            </w:r>
          </w:p>
        </w:tc>
      </w:tr>
      <w:tr w:rsidR="00665CFB" w14:paraId="42DEAB13" w14:textId="77777777" w:rsidTr="00665CFB">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18E94E" w14:textId="77777777" w:rsidR="00665CFB" w:rsidRPr="0011275B" w:rsidRDefault="00665CFB" w:rsidP="00D01CC1">
            <w:pPr>
              <w:widowControl/>
              <w:wordWrap/>
              <w:autoSpaceDE/>
              <w:autoSpaceDN/>
              <w:jc w:val="left"/>
              <w:rPr>
                <w:rFonts w:ascii="Times New Roman" w:hAnsi="Times New Roman" w:cs="Times New Roman"/>
              </w:rPr>
            </w:pPr>
          </w:p>
        </w:tc>
        <w:tc>
          <w:tcPr>
            <w:tcW w:w="2254" w:type="dxa"/>
            <w:tcBorders>
              <w:top w:val="single" w:sz="4" w:space="0" w:color="auto"/>
              <w:left w:val="single" w:sz="4" w:space="0" w:color="auto"/>
              <w:bottom w:val="single" w:sz="4" w:space="0" w:color="auto"/>
              <w:right w:val="single" w:sz="4" w:space="0" w:color="auto"/>
            </w:tcBorders>
            <w:hideMark/>
          </w:tcPr>
          <w:p w14:paraId="15BB3F4A"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Base Shear Y (Seismic, Ey)</w:t>
            </w:r>
          </w:p>
        </w:tc>
        <w:tc>
          <w:tcPr>
            <w:tcW w:w="2254" w:type="dxa"/>
            <w:tcBorders>
              <w:top w:val="single" w:sz="4" w:space="0" w:color="auto"/>
              <w:left w:val="single" w:sz="4" w:space="0" w:color="auto"/>
              <w:bottom w:val="single" w:sz="4" w:space="0" w:color="auto"/>
              <w:right w:val="single" w:sz="4" w:space="0" w:color="auto"/>
            </w:tcBorders>
            <w:hideMark/>
          </w:tcPr>
          <w:p w14:paraId="4B77A737"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40 kN</w:t>
            </w:r>
          </w:p>
        </w:tc>
        <w:tc>
          <w:tcPr>
            <w:tcW w:w="2254" w:type="dxa"/>
            <w:tcBorders>
              <w:top w:val="single" w:sz="4" w:space="0" w:color="auto"/>
              <w:left w:val="single" w:sz="4" w:space="0" w:color="auto"/>
              <w:bottom w:val="single" w:sz="4" w:space="0" w:color="auto"/>
              <w:right w:val="single" w:sz="4" w:space="0" w:color="auto"/>
            </w:tcBorders>
            <w:hideMark/>
          </w:tcPr>
          <w:p w14:paraId="4856BEB3"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Triangular distribution</w:t>
            </w:r>
          </w:p>
        </w:tc>
      </w:tr>
      <w:tr w:rsidR="00665CFB" w14:paraId="4681D026" w14:textId="77777777" w:rsidTr="00665CFB">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355CDC4" w14:textId="77777777" w:rsidR="00665CFB" w:rsidRPr="0011275B" w:rsidRDefault="00665CFB" w:rsidP="00D01CC1">
            <w:pPr>
              <w:widowControl/>
              <w:wordWrap/>
              <w:autoSpaceDE/>
              <w:autoSpaceDN/>
              <w:jc w:val="left"/>
              <w:rPr>
                <w:rFonts w:ascii="Times New Roman" w:hAnsi="Times New Roman" w:cs="Times New Roman"/>
              </w:rPr>
            </w:pPr>
          </w:p>
        </w:tc>
        <w:tc>
          <w:tcPr>
            <w:tcW w:w="2254" w:type="dxa"/>
            <w:tcBorders>
              <w:top w:val="single" w:sz="4" w:space="0" w:color="auto"/>
              <w:left w:val="single" w:sz="4" w:space="0" w:color="auto"/>
              <w:bottom w:val="single" w:sz="4" w:space="0" w:color="auto"/>
              <w:right w:val="single" w:sz="4" w:space="0" w:color="auto"/>
            </w:tcBorders>
            <w:hideMark/>
          </w:tcPr>
          <w:p w14:paraId="3DC3DE8D"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Base Shear X (Wind, Wx)</w:t>
            </w:r>
          </w:p>
        </w:tc>
        <w:tc>
          <w:tcPr>
            <w:tcW w:w="2254" w:type="dxa"/>
            <w:tcBorders>
              <w:top w:val="single" w:sz="4" w:space="0" w:color="auto"/>
              <w:left w:val="single" w:sz="4" w:space="0" w:color="auto"/>
              <w:bottom w:val="single" w:sz="4" w:space="0" w:color="auto"/>
              <w:right w:val="single" w:sz="4" w:space="0" w:color="auto"/>
            </w:tcBorders>
            <w:hideMark/>
          </w:tcPr>
          <w:p w14:paraId="1E3D94ED"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35 kN</w:t>
            </w:r>
          </w:p>
        </w:tc>
        <w:tc>
          <w:tcPr>
            <w:tcW w:w="2254" w:type="dxa"/>
            <w:tcBorders>
              <w:top w:val="single" w:sz="4" w:space="0" w:color="auto"/>
              <w:left w:val="single" w:sz="4" w:space="0" w:color="auto"/>
              <w:bottom w:val="single" w:sz="4" w:space="0" w:color="auto"/>
              <w:right w:val="single" w:sz="4" w:space="0" w:color="auto"/>
            </w:tcBorders>
            <w:hideMark/>
          </w:tcPr>
          <w:p w14:paraId="3B870970"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Triangular distribution</w:t>
            </w:r>
          </w:p>
        </w:tc>
      </w:tr>
      <w:tr w:rsidR="00665CFB" w14:paraId="600D5011" w14:textId="77777777" w:rsidTr="00665CFB">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1B2010" w14:textId="77777777" w:rsidR="00665CFB" w:rsidRPr="0011275B" w:rsidRDefault="00665CFB" w:rsidP="00D01CC1">
            <w:pPr>
              <w:widowControl/>
              <w:wordWrap/>
              <w:autoSpaceDE/>
              <w:autoSpaceDN/>
              <w:jc w:val="left"/>
              <w:rPr>
                <w:rFonts w:ascii="Times New Roman" w:hAnsi="Times New Roman" w:cs="Times New Roman"/>
              </w:rPr>
            </w:pPr>
          </w:p>
        </w:tc>
        <w:tc>
          <w:tcPr>
            <w:tcW w:w="2254" w:type="dxa"/>
            <w:tcBorders>
              <w:top w:val="single" w:sz="4" w:space="0" w:color="auto"/>
              <w:left w:val="single" w:sz="4" w:space="0" w:color="auto"/>
              <w:bottom w:val="single" w:sz="4" w:space="0" w:color="auto"/>
              <w:right w:val="single" w:sz="4" w:space="0" w:color="auto"/>
            </w:tcBorders>
            <w:hideMark/>
          </w:tcPr>
          <w:p w14:paraId="14A9F2FC"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Base Shear Y (Wind, Wy)</w:t>
            </w:r>
          </w:p>
        </w:tc>
        <w:tc>
          <w:tcPr>
            <w:tcW w:w="2254" w:type="dxa"/>
            <w:tcBorders>
              <w:top w:val="single" w:sz="4" w:space="0" w:color="auto"/>
              <w:left w:val="single" w:sz="4" w:space="0" w:color="auto"/>
              <w:bottom w:val="single" w:sz="4" w:space="0" w:color="auto"/>
              <w:right w:val="single" w:sz="4" w:space="0" w:color="auto"/>
            </w:tcBorders>
            <w:hideMark/>
          </w:tcPr>
          <w:p w14:paraId="56DB7A0C" w14:textId="77777777" w:rsidR="00665CFB" w:rsidRPr="0011275B" w:rsidRDefault="00665CFB" w:rsidP="00D01CC1">
            <w:pPr>
              <w:jc w:val="left"/>
              <w:rPr>
                <w:rFonts w:ascii="Times New Roman" w:hAnsi="Times New Roman" w:cs="Times New Roman"/>
              </w:rPr>
            </w:pPr>
            <w:r w:rsidRPr="0011275B">
              <w:rPr>
                <w:rFonts w:ascii="Times New Roman" w:hAnsi="Times New Roman" w:cs="Times New Roman"/>
              </w:rPr>
              <w:t>38 kN</w:t>
            </w:r>
          </w:p>
        </w:tc>
        <w:tc>
          <w:tcPr>
            <w:tcW w:w="2254" w:type="dxa"/>
            <w:tcBorders>
              <w:top w:val="single" w:sz="4" w:space="0" w:color="auto"/>
              <w:left w:val="single" w:sz="4" w:space="0" w:color="auto"/>
              <w:bottom w:val="single" w:sz="4" w:space="0" w:color="auto"/>
              <w:right w:val="single" w:sz="4" w:space="0" w:color="auto"/>
            </w:tcBorders>
            <w:hideMark/>
          </w:tcPr>
          <w:p w14:paraId="3CE609A8" w14:textId="77777777" w:rsidR="00665CFB" w:rsidRPr="0011275B" w:rsidRDefault="00665CFB" w:rsidP="00D01CC1">
            <w:pPr>
              <w:keepNext/>
              <w:jc w:val="left"/>
              <w:rPr>
                <w:rFonts w:ascii="Times New Roman" w:hAnsi="Times New Roman" w:cs="Times New Roman"/>
              </w:rPr>
            </w:pPr>
            <w:r w:rsidRPr="0011275B">
              <w:rPr>
                <w:rFonts w:ascii="Times New Roman" w:hAnsi="Times New Roman" w:cs="Times New Roman"/>
              </w:rPr>
              <w:t>Triangular distribution</w:t>
            </w:r>
          </w:p>
        </w:tc>
      </w:tr>
    </w:tbl>
    <w:p w14:paraId="5B495252" w14:textId="6FD16ED0" w:rsidR="00D01CC1" w:rsidRDefault="00D01CC1" w:rsidP="00D01CC1">
      <w:pPr>
        <w:pStyle w:val="SCIFigure"/>
        <w:ind w:left="600"/>
      </w:pPr>
      <w:r w:rsidRPr="00D01CC1">
        <w:rPr>
          <w:b/>
          <w:bCs/>
        </w:rPr>
        <w:t xml:space="preserve">Table </w:t>
      </w:r>
      <w:r w:rsidRPr="00D01CC1">
        <w:rPr>
          <w:b/>
          <w:bCs/>
        </w:rPr>
        <w:fldChar w:fldCharType="begin"/>
      </w:r>
      <w:r w:rsidRPr="00D01CC1">
        <w:rPr>
          <w:b/>
          <w:bCs/>
        </w:rPr>
        <w:instrText xml:space="preserve"> SEQ Table \* ARABIC </w:instrText>
      </w:r>
      <w:r w:rsidRPr="00D01CC1">
        <w:rPr>
          <w:b/>
          <w:bCs/>
        </w:rPr>
        <w:fldChar w:fldCharType="separate"/>
      </w:r>
      <w:r w:rsidR="00823BF7">
        <w:rPr>
          <w:b/>
          <w:bCs/>
          <w:noProof/>
        </w:rPr>
        <w:t>7</w:t>
      </w:r>
      <w:r w:rsidRPr="00D01CC1">
        <w:rPr>
          <w:b/>
          <w:bCs/>
        </w:rPr>
        <w:fldChar w:fldCharType="end"/>
      </w:r>
      <w:r w:rsidRPr="00D01CC1">
        <w:rPr>
          <w:b/>
          <w:bCs/>
        </w:rPr>
        <w:t>.</w:t>
      </w:r>
      <w:r>
        <w:t xml:space="preserve"> </w:t>
      </w:r>
      <w:r w:rsidRPr="00B04502">
        <w:t>Nodal Lateral Loads per Floor (kN)</w:t>
      </w:r>
    </w:p>
    <w:tbl>
      <w:tblPr>
        <w:tblStyle w:val="2"/>
        <w:tblW w:w="0" w:type="auto"/>
        <w:jc w:val="center"/>
        <w:tblInd w:w="0" w:type="dxa"/>
        <w:tblLook w:val="04A0" w:firstRow="1" w:lastRow="0" w:firstColumn="1" w:lastColumn="0" w:noHBand="0" w:noVBand="1"/>
      </w:tblPr>
      <w:tblGrid>
        <w:gridCol w:w="1803"/>
        <w:gridCol w:w="1803"/>
        <w:gridCol w:w="1803"/>
        <w:gridCol w:w="1803"/>
        <w:gridCol w:w="1804"/>
      </w:tblGrid>
      <w:tr w:rsidR="00D01CC1" w:rsidRPr="00D01CC1" w14:paraId="4861E686" w14:textId="77777777" w:rsidTr="00D01CC1">
        <w:trPr>
          <w:jc w:val="center"/>
        </w:trPr>
        <w:tc>
          <w:tcPr>
            <w:tcW w:w="1803" w:type="dxa"/>
            <w:tcBorders>
              <w:top w:val="single" w:sz="4" w:space="0" w:color="auto"/>
              <w:left w:val="single" w:sz="4" w:space="0" w:color="auto"/>
              <w:bottom w:val="single" w:sz="4" w:space="0" w:color="auto"/>
              <w:right w:val="single" w:sz="4" w:space="0" w:color="auto"/>
            </w:tcBorders>
            <w:hideMark/>
          </w:tcPr>
          <w:p w14:paraId="11AE8972"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Floor</w:t>
            </w:r>
          </w:p>
        </w:tc>
        <w:tc>
          <w:tcPr>
            <w:tcW w:w="1803" w:type="dxa"/>
            <w:tcBorders>
              <w:top w:val="single" w:sz="4" w:space="0" w:color="auto"/>
              <w:left w:val="single" w:sz="4" w:space="0" w:color="auto"/>
              <w:bottom w:val="single" w:sz="4" w:space="0" w:color="auto"/>
              <w:right w:val="single" w:sz="4" w:space="0" w:color="auto"/>
            </w:tcBorders>
            <w:hideMark/>
          </w:tcPr>
          <w:p w14:paraId="6FDB9528"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Nodal Fx (Seismic)</w:t>
            </w:r>
          </w:p>
        </w:tc>
        <w:tc>
          <w:tcPr>
            <w:tcW w:w="1803" w:type="dxa"/>
            <w:tcBorders>
              <w:top w:val="single" w:sz="4" w:space="0" w:color="auto"/>
              <w:left w:val="single" w:sz="4" w:space="0" w:color="auto"/>
              <w:bottom w:val="single" w:sz="4" w:space="0" w:color="auto"/>
              <w:right w:val="single" w:sz="4" w:space="0" w:color="auto"/>
            </w:tcBorders>
            <w:hideMark/>
          </w:tcPr>
          <w:p w14:paraId="55F608F4"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Nodal Fy (Seismic)</w:t>
            </w:r>
          </w:p>
        </w:tc>
        <w:tc>
          <w:tcPr>
            <w:tcW w:w="1803" w:type="dxa"/>
            <w:tcBorders>
              <w:top w:val="single" w:sz="4" w:space="0" w:color="auto"/>
              <w:left w:val="single" w:sz="4" w:space="0" w:color="auto"/>
              <w:bottom w:val="single" w:sz="4" w:space="0" w:color="auto"/>
              <w:right w:val="single" w:sz="4" w:space="0" w:color="auto"/>
            </w:tcBorders>
            <w:hideMark/>
          </w:tcPr>
          <w:p w14:paraId="5AC2685B"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Nodal Fx (Wind)</w:t>
            </w:r>
          </w:p>
        </w:tc>
        <w:tc>
          <w:tcPr>
            <w:tcW w:w="1804" w:type="dxa"/>
            <w:tcBorders>
              <w:top w:val="single" w:sz="4" w:space="0" w:color="auto"/>
              <w:left w:val="single" w:sz="4" w:space="0" w:color="auto"/>
              <w:bottom w:val="single" w:sz="4" w:space="0" w:color="auto"/>
              <w:right w:val="single" w:sz="4" w:space="0" w:color="auto"/>
            </w:tcBorders>
            <w:hideMark/>
          </w:tcPr>
          <w:p w14:paraId="6F2A6497"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Nodal Fy (Wind)</w:t>
            </w:r>
          </w:p>
        </w:tc>
      </w:tr>
      <w:tr w:rsidR="00D01CC1" w:rsidRPr="00D01CC1" w14:paraId="1BF7CBA8" w14:textId="77777777" w:rsidTr="00D01CC1">
        <w:trPr>
          <w:jc w:val="center"/>
        </w:trPr>
        <w:tc>
          <w:tcPr>
            <w:tcW w:w="1803" w:type="dxa"/>
            <w:tcBorders>
              <w:top w:val="single" w:sz="4" w:space="0" w:color="auto"/>
              <w:left w:val="single" w:sz="4" w:space="0" w:color="auto"/>
              <w:bottom w:val="single" w:sz="4" w:space="0" w:color="auto"/>
              <w:right w:val="single" w:sz="4" w:space="0" w:color="auto"/>
            </w:tcBorders>
            <w:hideMark/>
          </w:tcPr>
          <w:p w14:paraId="6ED56B48"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1</w:t>
            </w:r>
          </w:p>
        </w:tc>
        <w:tc>
          <w:tcPr>
            <w:tcW w:w="1803" w:type="dxa"/>
            <w:tcBorders>
              <w:top w:val="single" w:sz="4" w:space="0" w:color="auto"/>
              <w:left w:val="single" w:sz="4" w:space="0" w:color="auto"/>
              <w:bottom w:val="single" w:sz="4" w:space="0" w:color="auto"/>
              <w:right w:val="single" w:sz="4" w:space="0" w:color="auto"/>
            </w:tcBorders>
            <w:hideMark/>
          </w:tcPr>
          <w:p w14:paraId="0C81A9BD"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0.267</w:t>
            </w:r>
          </w:p>
        </w:tc>
        <w:tc>
          <w:tcPr>
            <w:tcW w:w="1803" w:type="dxa"/>
            <w:tcBorders>
              <w:top w:val="single" w:sz="4" w:space="0" w:color="auto"/>
              <w:left w:val="single" w:sz="4" w:space="0" w:color="auto"/>
              <w:bottom w:val="single" w:sz="4" w:space="0" w:color="auto"/>
              <w:right w:val="single" w:sz="4" w:space="0" w:color="auto"/>
            </w:tcBorders>
            <w:hideMark/>
          </w:tcPr>
          <w:p w14:paraId="65595F72"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0.267</w:t>
            </w:r>
          </w:p>
        </w:tc>
        <w:tc>
          <w:tcPr>
            <w:tcW w:w="1803" w:type="dxa"/>
            <w:tcBorders>
              <w:top w:val="single" w:sz="4" w:space="0" w:color="auto"/>
              <w:left w:val="single" w:sz="4" w:space="0" w:color="auto"/>
              <w:bottom w:val="single" w:sz="4" w:space="0" w:color="auto"/>
              <w:right w:val="single" w:sz="4" w:space="0" w:color="auto"/>
            </w:tcBorders>
            <w:hideMark/>
          </w:tcPr>
          <w:p w14:paraId="30AF8390"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0.233</w:t>
            </w:r>
          </w:p>
        </w:tc>
        <w:tc>
          <w:tcPr>
            <w:tcW w:w="1804" w:type="dxa"/>
            <w:tcBorders>
              <w:top w:val="single" w:sz="4" w:space="0" w:color="auto"/>
              <w:left w:val="single" w:sz="4" w:space="0" w:color="auto"/>
              <w:bottom w:val="single" w:sz="4" w:space="0" w:color="auto"/>
              <w:right w:val="single" w:sz="4" w:space="0" w:color="auto"/>
            </w:tcBorders>
            <w:hideMark/>
          </w:tcPr>
          <w:p w14:paraId="5856FB69"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0.253</w:t>
            </w:r>
          </w:p>
        </w:tc>
      </w:tr>
      <w:tr w:rsidR="00D01CC1" w:rsidRPr="00D01CC1" w14:paraId="167B3C7F" w14:textId="77777777" w:rsidTr="00D01CC1">
        <w:trPr>
          <w:jc w:val="center"/>
        </w:trPr>
        <w:tc>
          <w:tcPr>
            <w:tcW w:w="1803" w:type="dxa"/>
            <w:tcBorders>
              <w:top w:val="single" w:sz="4" w:space="0" w:color="auto"/>
              <w:left w:val="single" w:sz="4" w:space="0" w:color="auto"/>
              <w:bottom w:val="single" w:sz="4" w:space="0" w:color="auto"/>
              <w:right w:val="single" w:sz="4" w:space="0" w:color="auto"/>
            </w:tcBorders>
            <w:hideMark/>
          </w:tcPr>
          <w:p w14:paraId="0C4C9DB6"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2</w:t>
            </w:r>
          </w:p>
        </w:tc>
        <w:tc>
          <w:tcPr>
            <w:tcW w:w="1803" w:type="dxa"/>
            <w:tcBorders>
              <w:top w:val="single" w:sz="4" w:space="0" w:color="auto"/>
              <w:left w:val="single" w:sz="4" w:space="0" w:color="auto"/>
              <w:bottom w:val="single" w:sz="4" w:space="0" w:color="auto"/>
              <w:right w:val="single" w:sz="4" w:space="0" w:color="auto"/>
            </w:tcBorders>
            <w:hideMark/>
          </w:tcPr>
          <w:p w14:paraId="724B1300"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0.533</w:t>
            </w:r>
          </w:p>
        </w:tc>
        <w:tc>
          <w:tcPr>
            <w:tcW w:w="1803" w:type="dxa"/>
            <w:tcBorders>
              <w:top w:val="single" w:sz="4" w:space="0" w:color="auto"/>
              <w:left w:val="single" w:sz="4" w:space="0" w:color="auto"/>
              <w:bottom w:val="single" w:sz="4" w:space="0" w:color="auto"/>
              <w:right w:val="single" w:sz="4" w:space="0" w:color="auto"/>
            </w:tcBorders>
            <w:hideMark/>
          </w:tcPr>
          <w:p w14:paraId="4524D691"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0.533</w:t>
            </w:r>
          </w:p>
        </w:tc>
        <w:tc>
          <w:tcPr>
            <w:tcW w:w="1803" w:type="dxa"/>
            <w:tcBorders>
              <w:top w:val="single" w:sz="4" w:space="0" w:color="auto"/>
              <w:left w:val="single" w:sz="4" w:space="0" w:color="auto"/>
              <w:bottom w:val="single" w:sz="4" w:space="0" w:color="auto"/>
              <w:right w:val="single" w:sz="4" w:space="0" w:color="auto"/>
            </w:tcBorders>
            <w:hideMark/>
          </w:tcPr>
          <w:p w14:paraId="31486459"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0.467</w:t>
            </w:r>
          </w:p>
        </w:tc>
        <w:tc>
          <w:tcPr>
            <w:tcW w:w="1804" w:type="dxa"/>
            <w:tcBorders>
              <w:top w:val="single" w:sz="4" w:space="0" w:color="auto"/>
              <w:left w:val="single" w:sz="4" w:space="0" w:color="auto"/>
              <w:bottom w:val="single" w:sz="4" w:space="0" w:color="auto"/>
              <w:right w:val="single" w:sz="4" w:space="0" w:color="auto"/>
            </w:tcBorders>
            <w:hideMark/>
          </w:tcPr>
          <w:p w14:paraId="413E84D8"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0.507</w:t>
            </w:r>
          </w:p>
        </w:tc>
      </w:tr>
      <w:tr w:rsidR="00D01CC1" w:rsidRPr="00D01CC1" w14:paraId="4467C454" w14:textId="77777777" w:rsidTr="00D01CC1">
        <w:trPr>
          <w:jc w:val="center"/>
        </w:trPr>
        <w:tc>
          <w:tcPr>
            <w:tcW w:w="1803" w:type="dxa"/>
            <w:tcBorders>
              <w:top w:val="single" w:sz="4" w:space="0" w:color="auto"/>
              <w:left w:val="single" w:sz="4" w:space="0" w:color="auto"/>
              <w:bottom w:val="single" w:sz="4" w:space="0" w:color="auto"/>
              <w:right w:val="single" w:sz="4" w:space="0" w:color="auto"/>
            </w:tcBorders>
            <w:hideMark/>
          </w:tcPr>
          <w:p w14:paraId="10CC8871"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3</w:t>
            </w:r>
          </w:p>
        </w:tc>
        <w:tc>
          <w:tcPr>
            <w:tcW w:w="1803" w:type="dxa"/>
            <w:tcBorders>
              <w:top w:val="single" w:sz="4" w:space="0" w:color="auto"/>
              <w:left w:val="single" w:sz="4" w:space="0" w:color="auto"/>
              <w:bottom w:val="single" w:sz="4" w:space="0" w:color="auto"/>
              <w:right w:val="single" w:sz="4" w:space="0" w:color="auto"/>
            </w:tcBorders>
            <w:hideMark/>
          </w:tcPr>
          <w:p w14:paraId="119B024A"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0.8</w:t>
            </w:r>
          </w:p>
        </w:tc>
        <w:tc>
          <w:tcPr>
            <w:tcW w:w="1803" w:type="dxa"/>
            <w:tcBorders>
              <w:top w:val="single" w:sz="4" w:space="0" w:color="auto"/>
              <w:left w:val="single" w:sz="4" w:space="0" w:color="auto"/>
              <w:bottom w:val="single" w:sz="4" w:space="0" w:color="auto"/>
              <w:right w:val="single" w:sz="4" w:space="0" w:color="auto"/>
            </w:tcBorders>
            <w:hideMark/>
          </w:tcPr>
          <w:p w14:paraId="02B37CF2"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0.8</w:t>
            </w:r>
          </w:p>
        </w:tc>
        <w:tc>
          <w:tcPr>
            <w:tcW w:w="1803" w:type="dxa"/>
            <w:tcBorders>
              <w:top w:val="single" w:sz="4" w:space="0" w:color="auto"/>
              <w:left w:val="single" w:sz="4" w:space="0" w:color="auto"/>
              <w:bottom w:val="single" w:sz="4" w:space="0" w:color="auto"/>
              <w:right w:val="single" w:sz="4" w:space="0" w:color="auto"/>
            </w:tcBorders>
            <w:hideMark/>
          </w:tcPr>
          <w:p w14:paraId="3ACCFBE6"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0.7</w:t>
            </w:r>
          </w:p>
        </w:tc>
        <w:tc>
          <w:tcPr>
            <w:tcW w:w="1804" w:type="dxa"/>
            <w:tcBorders>
              <w:top w:val="single" w:sz="4" w:space="0" w:color="auto"/>
              <w:left w:val="single" w:sz="4" w:space="0" w:color="auto"/>
              <w:bottom w:val="single" w:sz="4" w:space="0" w:color="auto"/>
              <w:right w:val="single" w:sz="4" w:space="0" w:color="auto"/>
            </w:tcBorders>
            <w:hideMark/>
          </w:tcPr>
          <w:p w14:paraId="64E871EF"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0.76</w:t>
            </w:r>
          </w:p>
        </w:tc>
      </w:tr>
      <w:tr w:rsidR="00D01CC1" w:rsidRPr="00D01CC1" w14:paraId="4332F1F3" w14:textId="77777777" w:rsidTr="00D01CC1">
        <w:trPr>
          <w:jc w:val="center"/>
        </w:trPr>
        <w:tc>
          <w:tcPr>
            <w:tcW w:w="1803" w:type="dxa"/>
            <w:tcBorders>
              <w:top w:val="single" w:sz="4" w:space="0" w:color="auto"/>
              <w:left w:val="single" w:sz="4" w:space="0" w:color="auto"/>
              <w:bottom w:val="single" w:sz="4" w:space="0" w:color="auto"/>
              <w:right w:val="single" w:sz="4" w:space="0" w:color="auto"/>
            </w:tcBorders>
            <w:hideMark/>
          </w:tcPr>
          <w:p w14:paraId="5BE39092" w14:textId="22B8A581" w:rsidR="00D01CC1" w:rsidRPr="0011275B" w:rsidRDefault="00D01CC1" w:rsidP="00D01CC1">
            <w:pPr>
              <w:jc w:val="left"/>
              <w:rPr>
                <w:rFonts w:ascii="Times New Roman" w:hAnsi="Times New Roman" w:cs="Times New Roman"/>
              </w:rPr>
            </w:pPr>
            <m:oMathPara>
              <m:oMathParaPr>
                <m:jc m:val="left"/>
              </m:oMathParaPr>
              <m:oMath>
                <m:r>
                  <w:rPr>
                    <w:rFonts w:ascii="Cambria Math" w:hAnsi="Cambria Math" w:cs="Times New Roman"/>
                  </w:rPr>
                  <m:t>roof</m:t>
                </m:r>
              </m:oMath>
            </m:oMathPara>
          </w:p>
        </w:tc>
        <w:tc>
          <w:tcPr>
            <w:tcW w:w="1803" w:type="dxa"/>
            <w:tcBorders>
              <w:top w:val="single" w:sz="4" w:space="0" w:color="auto"/>
              <w:left w:val="single" w:sz="4" w:space="0" w:color="auto"/>
              <w:bottom w:val="single" w:sz="4" w:space="0" w:color="auto"/>
              <w:right w:val="single" w:sz="4" w:space="0" w:color="auto"/>
            </w:tcBorders>
            <w:hideMark/>
          </w:tcPr>
          <w:p w14:paraId="442E2ADF"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1.067</w:t>
            </w:r>
          </w:p>
        </w:tc>
        <w:tc>
          <w:tcPr>
            <w:tcW w:w="1803" w:type="dxa"/>
            <w:tcBorders>
              <w:top w:val="single" w:sz="4" w:space="0" w:color="auto"/>
              <w:left w:val="single" w:sz="4" w:space="0" w:color="auto"/>
              <w:bottom w:val="single" w:sz="4" w:space="0" w:color="auto"/>
              <w:right w:val="single" w:sz="4" w:space="0" w:color="auto"/>
            </w:tcBorders>
            <w:hideMark/>
          </w:tcPr>
          <w:p w14:paraId="3A2F9430"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1.067</w:t>
            </w:r>
          </w:p>
        </w:tc>
        <w:tc>
          <w:tcPr>
            <w:tcW w:w="1803" w:type="dxa"/>
            <w:tcBorders>
              <w:top w:val="single" w:sz="4" w:space="0" w:color="auto"/>
              <w:left w:val="single" w:sz="4" w:space="0" w:color="auto"/>
              <w:bottom w:val="single" w:sz="4" w:space="0" w:color="auto"/>
              <w:right w:val="single" w:sz="4" w:space="0" w:color="auto"/>
            </w:tcBorders>
            <w:hideMark/>
          </w:tcPr>
          <w:p w14:paraId="4E54D3D9" w14:textId="77777777" w:rsidR="00D01CC1" w:rsidRPr="0011275B" w:rsidRDefault="00D01CC1" w:rsidP="00D01CC1">
            <w:pPr>
              <w:jc w:val="left"/>
              <w:rPr>
                <w:rFonts w:ascii="Times New Roman" w:hAnsi="Times New Roman" w:cs="Times New Roman"/>
              </w:rPr>
            </w:pPr>
            <w:r w:rsidRPr="0011275B">
              <w:rPr>
                <w:rFonts w:ascii="Times New Roman" w:hAnsi="Times New Roman" w:cs="Times New Roman"/>
              </w:rPr>
              <w:t>0.966</w:t>
            </w:r>
          </w:p>
        </w:tc>
        <w:tc>
          <w:tcPr>
            <w:tcW w:w="1804" w:type="dxa"/>
            <w:tcBorders>
              <w:top w:val="single" w:sz="4" w:space="0" w:color="auto"/>
              <w:left w:val="single" w:sz="4" w:space="0" w:color="auto"/>
              <w:bottom w:val="single" w:sz="4" w:space="0" w:color="auto"/>
              <w:right w:val="single" w:sz="4" w:space="0" w:color="auto"/>
            </w:tcBorders>
            <w:hideMark/>
          </w:tcPr>
          <w:p w14:paraId="27500094" w14:textId="77777777" w:rsidR="00D01CC1" w:rsidRPr="0011275B" w:rsidRDefault="00D01CC1" w:rsidP="00D01CC1">
            <w:pPr>
              <w:keepNext/>
              <w:jc w:val="left"/>
              <w:rPr>
                <w:rFonts w:ascii="Times New Roman" w:hAnsi="Times New Roman" w:cs="Times New Roman"/>
              </w:rPr>
            </w:pPr>
            <w:r w:rsidRPr="0011275B">
              <w:rPr>
                <w:rFonts w:ascii="Times New Roman" w:hAnsi="Times New Roman" w:cs="Times New Roman"/>
              </w:rPr>
              <w:t>1.013</w:t>
            </w:r>
          </w:p>
        </w:tc>
      </w:tr>
    </w:tbl>
    <w:p w14:paraId="6C5F9E9B" w14:textId="7171A0FD" w:rsidR="009B352D" w:rsidRDefault="009B352D" w:rsidP="0011275B">
      <w:pPr>
        <w:jc w:val="center"/>
      </w:pPr>
      <w:r>
        <w:rPr>
          <w:noProof/>
        </w:rPr>
        <w:drawing>
          <wp:inline distT="0" distB="0" distL="0" distR="0" wp14:anchorId="076943ED" wp14:editId="7D9B0651">
            <wp:extent cx="5170826" cy="3446145"/>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pic:cNvPicPr>
                      <a:picLocks noChangeAspect="1" noChangeArrowheads="1"/>
                    </pic:cNvPicPr>
                  </pic:nvPicPr>
                  <pic:blipFill>
                    <a:blip r:embed="rId17"/>
                    <a:stretch>
                      <a:fillRect/>
                    </a:stretch>
                  </pic:blipFill>
                  <pic:spPr bwMode="auto">
                    <a:xfrm>
                      <a:off x="0" y="0"/>
                      <a:ext cx="5170826" cy="3446145"/>
                    </a:xfrm>
                    <a:prstGeom prst="rect">
                      <a:avLst/>
                    </a:prstGeom>
                    <a:noFill/>
                    <a:ln>
                      <a:noFill/>
                    </a:ln>
                  </pic:spPr>
                </pic:pic>
              </a:graphicData>
            </a:graphic>
          </wp:inline>
        </w:drawing>
      </w:r>
    </w:p>
    <w:p w14:paraId="2B549366" w14:textId="0B3ACC11" w:rsidR="009B352D" w:rsidRDefault="009B352D" w:rsidP="009B352D">
      <w:pPr>
        <w:pStyle w:val="SCIFigure"/>
        <w:ind w:left="600"/>
      </w:pPr>
      <w:r w:rsidRPr="008F49A3">
        <w:rPr>
          <w:rFonts w:hint="eastAsia"/>
          <w:b/>
          <w:bCs/>
        </w:rPr>
        <w:t xml:space="preserve">Figure </w:t>
      </w:r>
      <w:r w:rsidRPr="008F49A3">
        <w:rPr>
          <w:rFonts w:hint="eastAsia"/>
          <w:b/>
          <w:bCs/>
        </w:rPr>
        <w:fldChar w:fldCharType="begin"/>
      </w:r>
      <w:r w:rsidRPr="008F49A3">
        <w:rPr>
          <w:rFonts w:hint="eastAsia"/>
          <w:b/>
          <w:bCs/>
        </w:rPr>
        <w:instrText xml:space="preserve"> SEQ Figure \* ARABIC </w:instrText>
      </w:r>
      <w:r w:rsidRPr="008F49A3">
        <w:rPr>
          <w:rFonts w:hint="eastAsia"/>
          <w:b/>
          <w:bCs/>
        </w:rPr>
        <w:fldChar w:fldCharType="separate"/>
      </w:r>
      <w:r w:rsidR="00823BF7">
        <w:rPr>
          <w:b/>
          <w:bCs/>
          <w:noProof/>
        </w:rPr>
        <w:t>7</w:t>
      </w:r>
      <w:r w:rsidRPr="008F49A3">
        <w:rPr>
          <w:rFonts w:hint="eastAsia"/>
          <w:b/>
          <w:bCs/>
        </w:rPr>
        <w:fldChar w:fldCharType="end"/>
      </w:r>
      <w:r w:rsidR="008F49A3" w:rsidRPr="008F49A3">
        <w:rPr>
          <w:b/>
          <w:bCs/>
        </w:rPr>
        <w:t>.</w:t>
      </w:r>
      <w:r w:rsidR="008F49A3">
        <w:t xml:space="preserve"> </w:t>
      </w:r>
      <w:r w:rsidR="008F49A3" w:rsidRPr="008F49A3">
        <w:t>Graphically represented nodal lateral loads per floor (kN)</w:t>
      </w:r>
    </w:p>
    <w:p w14:paraId="33AE2BDC" w14:textId="381A9D1F" w:rsidR="00EB2533" w:rsidRDefault="00B256AF" w:rsidP="00D83CA8">
      <w:pPr>
        <w:pStyle w:val="SCI"/>
        <w:numPr>
          <w:ilvl w:val="1"/>
          <w:numId w:val="25"/>
        </w:numPr>
      </w:pPr>
      <w:r w:rsidRPr="00B256AF">
        <w:t>Determination of Optimal Genetic Algorithm Parameters</w:t>
      </w:r>
    </w:p>
    <w:p w14:paraId="7BA3C233" w14:textId="2020A585" w:rsidR="00BF48EC" w:rsidRPr="00BF48EC" w:rsidRDefault="00F2462A" w:rsidP="00BF48EC">
      <w:pPr>
        <w:pStyle w:val="SCI0"/>
      </w:pPr>
      <w:r>
        <w:t xml:space="preserve">This section elucidates that the primary parameters of the genetic algorithm employed in the optimization experiments were selected through objective preliminary testing, and it offers a </w:t>
      </w:r>
      <w:r>
        <w:lastRenderedPageBreak/>
        <w:t>comprehensive account of the decision-making process. For parameter determination, the target structure maintained the same shape and loading area as the example problem, with only the load value being altered. The selection of optimal parameters was predicated on the convergence performance of the first objective function among the two objective functions. Separate experiments were conducted on the crossover strategy, parent selection strategy, and population to ascertain the optimal combination.</w:t>
      </w:r>
    </w:p>
    <w:p w14:paraId="622C9227" w14:textId="77777777" w:rsidR="00AC7BDA" w:rsidRDefault="00AC7BDA" w:rsidP="00AC7BDA">
      <w:pPr>
        <w:pStyle w:val="a4"/>
        <w:numPr>
          <w:ilvl w:val="2"/>
          <w:numId w:val="25"/>
        </w:numPr>
        <w:ind w:leftChars="0"/>
        <w:rPr>
          <w:rFonts w:ascii="Times New Roman" w:hAnsi="Times New Roman"/>
          <w:b/>
          <w:sz w:val="22"/>
        </w:rPr>
      </w:pPr>
      <w:r w:rsidRPr="00AC7BDA">
        <w:rPr>
          <w:rFonts w:ascii="Times New Roman" w:hAnsi="Times New Roman"/>
          <w:b/>
          <w:sz w:val="22"/>
        </w:rPr>
        <w:t>Crossover Strategy Comparison</w:t>
      </w:r>
    </w:p>
    <w:p w14:paraId="09B34C41" w14:textId="28120D1A" w:rsidR="00041AFA" w:rsidRPr="00EB483D" w:rsidRDefault="00F2462A" w:rsidP="00D70D63">
      <w:pPr>
        <w:pStyle w:val="SCI0"/>
      </w:pPr>
      <w:r>
        <w:t>The crossover strategy plays a crucial role in determining how genetic information from the parent generation is transmitted to the offspring generation, with the optimal strategy potentially varying based on the specific characteristics of the problem at hand. In this study, we conducted comparative experiments on three representative crossover strategies: Uniform Crossover, One-Point Crossover, and Two-Point Crossover. Optimization for each strategy was carried out under fixed conditions: random seed = 42, population = 100, generation = 100. The generational convergence process for each strategy is depicted in Figure 8, which illustrates that the One-Point Crossover strategy most reliably identifies superior solutions.</w:t>
      </w:r>
      <w:r w:rsidR="00EB483D">
        <w:t xml:space="preserve"> </w:t>
      </w:r>
      <w:r w:rsidR="00D84629">
        <w:rPr>
          <w:rFonts w:cs="Times New Roman"/>
          <w:bCs/>
        </w:rPr>
        <w:t>This suggests that the One-Point Crossover method effectively preserves the genetic information of the optimal solution during the crossover process, as it results in less disruption to the genes compared to alternative strategies.</w:t>
      </w:r>
    </w:p>
    <w:p w14:paraId="348B5F4D" w14:textId="708FC10F" w:rsidR="00041AFA" w:rsidRDefault="00041AFA" w:rsidP="0011275B">
      <w:pPr>
        <w:jc w:val="center"/>
      </w:pPr>
      <w:r>
        <w:rPr>
          <w:noProof/>
        </w:rPr>
        <w:drawing>
          <wp:inline distT="0" distB="0" distL="0" distR="0" wp14:anchorId="1D49D55F" wp14:editId="038EBA4C">
            <wp:extent cx="5240655" cy="1856105"/>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noChangeArrowheads="1"/>
                    </pic:cNvPicPr>
                  </pic:nvPicPr>
                  <pic:blipFill>
                    <a:blip r:embed="rId18"/>
                    <a:srcRect t="4463" b="4463"/>
                    <a:stretch>
                      <a:fillRect/>
                    </a:stretch>
                  </pic:blipFill>
                  <pic:spPr bwMode="auto">
                    <a:xfrm>
                      <a:off x="0" y="0"/>
                      <a:ext cx="5240655" cy="1856105"/>
                    </a:xfrm>
                    <a:prstGeom prst="rect">
                      <a:avLst/>
                    </a:prstGeom>
                    <a:noFill/>
                    <a:ln>
                      <a:noFill/>
                    </a:ln>
                  </pic:spPr>
                </pic:pic>
              </a:graphicData>
            </a:graphic>
          </wp:inline>
        </w:drawing>
      </w:r>
    </w:p>
    <w:p w14:paraId="61D3D2E1" w14:textId="49EAC455" w:rsidR="00041AFA" w:rsidRDefault="00041AFA" w:rsidP="00041AFA">
      <w:pPr>
        <w:pStyle w:val="SCIFigure"/>
        <w:ind w:left="600"/>
        <w:rPr>
          <w:rFonts w:ascii="Times New Roman" w:hAnsi="Times New Roman" w:cs="Times New Roman"/>
          <w:sz w:val="22"/>
        </w:rPr>
      </w:pPr>
      <w:r w:rsidRPr="00041AFA">
        <w:rPr>
          <w:rFonts w:hint="eastAsia"/>
          <w:b/>
          <w:bCs/>
        </w:rPr>
        <w:t xml:space="preserve">Figure </w:t>
      </w:r>
      <w:r w:rsidRPr="00041AFA">
        <w:rPr>
          <w:rFonts w:hint="eastAsia"/>
          <w:b/>
          <w:bCs/>
        </w:rPr>
        <w:fldChar w:fldCharType="begin"/>
      </w:r>
      <w:r w:rsidRPr="00041AFA">
        <w:rPr>
          <w:rFonts w:hint="eastAsia"/>
          <w:b/>
          <w:bCs/>
        </w:rPr>
        <w:instrText xml:space="preserve"> SEQ Figure \* ARABIC </w:instrText>
      </w:r>
      <w:r w:rsidRPr="00041AFA">
        <w:rPr>
          <w:rFonts w:hint="eastAsia"/>
          <w:b/>
          <w:bCs/>
        </w:rPr>
        <w:fldChar w:fldCharType="separate"/>
      </w:r>
      <w:r w:rsidR="00823BF7">
        <w:rPr>
          <w:b/>
          <w:bCs/>
          <w:noProof/>
        </w:rPr>
        <w:t>8</w:t>
      </w:r>
      <w:r w:rsidRPr="00041AFA">
        <w:rPr>
          <w:rFonts w:hint="eastAsia"/>
          <w:b/>
          <w:bCs/>
          <w:noProof/>
        </w:rPr>
        <w:fldChar w:fldCharType="end"/>
      </w:r>
      <w:r w:rsidRPr="00041AFA">
        <w:rPr>
          <w:rFonts w:hint="eastAsia"/>
          <w:b/>
          <w:bCs/>
        </w:rPr>
        <w:t>.</w:t>
      </w:r>
      <w:r>
        <w:rPr>
          <w:rFonts w:hint="eastAsia"/>
        </w:rPr>
        <w:t xml:space="preserve"> Comparison of Convergence Plots by Crossover Strategy</w:t>
      </w:r>
    </w:p>
    <w:p w14:paraId="5D4679D4" w14:textId="77777777" w:rsidR="00C17556" w:rsidRDefault="00C17556" w:rsidP="00C17556">
      <w:pPr>
        <w:pStyle w:val="a4"/>
        <w:numPr>
          <w:ilvl w:val="2"/>
          <w:numId w:val="25"/>
        </w:numPr>
        <w:ind w:leftChars="0"/>
        <w:rPr>
          <w:rFonts w:ascii="Times New Roman" w:hAnsi="Times New Roman"/>
          <w:b/>
          <w:sz w:val="22"/>
        </w:rPr>
      </w:pPr>
      <w:r w:rsidRPr="00C17556">
        <w:rPr>
          <w:rFonts w:ascii="Times New Roman" w:hAnsi="Times New Roman"/>
          <w:b/>
          <w:sz w:val="22"/>
        </w:rPr>
        <w:t>Parent Selection Strategy Determination</w:t>
      </w:r>
    </w:p>
    <w:p w14:paraId="4D66B4EB" w14:textId="1B923DB0" w:rsidR="00CF547C" w:rsidRDefault="00F2462A" w:rsidP="00D70D63">
      <w:pPr>
        <w:pStyle w:val="SCI0"/>
      </w:pPr>
      <w:r>
        <w:t xml:space="preserve">Tournament selection was employed as the method for selecting parents to generate offspring, with the tournament size serving as a critical parameter that influences the algorithm's search intensity. A large tournament size may lead to premature convergence, whereas a small size could result in reduced convergence speed. Utilizing the One-Point Crossover breeding strategy as outlined in 4.2.1, and maintaining conditions at a random seed of 42, a population of 100, and 100 generations, optimization was conducted for various tournament size values. For comparative purposes, the random selection strategy and the best selection strategy were also incorporated. Figure 9 illustrates the </w:t>
      </w:r>
      <w:r>
        <w:lastRenderedPageBreak/>
        <w:t>convergence process in relation to changes in tournament size, revealing that the most efficient search occurred when the tournament size was set to 7.</w:t>
      </w:r>
    </w:p>
    <w:p w14:paraId="01AD3212" w14:textId="2E1D57DC" w:rsidR="00CF547C" w:rsidRDefault="00CF547C" w:rsidP="0011275B">
      <w:pPr>
        <w:jc w:val="center"/>
      </w:pPr>
      <w:r>
        <w:rPr>
          <w:noProof/>
        </w:rPr>
        <w:drawing>
          <wp:inline distT="0" distB="0" distL="0" distR="0" wp14:anchorId="189E0832" wp14:editId="74986C66">
            <wp:extent cx="5247640" cy="186944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pic:cNvPicPr>
                      <a:picLocks noChangeAspect="1" noChangeArrowheads="1"/>
                    </pic:cNvPicPr>
                  </pic:nvPicPr>
                  <pic:blipFill>
                    <a:blip r:embed="rId19"/>
                    <a:srcRect t="4197" b="4197"/>
                    <a:stretch>
                      <a:fillRect/>
                    </a:stretch>
                  </pic:blipFill>
                  <pic:spPr bwMode="auto">
                    <a:xfrm>
                      <a:off x="0" y="0"/>
                      <a:ext cx="5247640" cy="1869440"/>
                    </a:xfrm>
                    <a:prstGeom prst="rect">
                      <a:avLst/>
                    </a:prstGeom>
                    <a:noFill/>
                    <a:ln>
                      <a:noFill/>
                    </a:ln>
                  </pic:spPr>
                </pic:pic>
              </a:graphicData>
            </a:graphic>
          </wp:inline>
        </w:drawing>
      </w:r>
    </w:p>
    <w:p w14:paraId="6C669016" w14:textId="298E7BB9" w:rsidR="00CF547C" w:rsidRDefault="00CF547C" w:rsidP="00CF547C">
      <w:pPr>
        <w:pStyle w:val="SCIFigure"/>
        <w:ind w:left="600"/>
      </w:pPr>
      <w:r w:rsidRPr="00CF547C">
        <w:rPr>
          <w:rFonts w:hint="eastAsia"/>
          <w:b/>
          <w:bCs/>
        </w:rPr>
        <w:t xml:space="preserve">Figure </w:t>
      </w:r>
      <w:r w:rsidRPr="00CF547C">
        <w:rPr>
          <w:rFonts w:hint="eastAsia"/>
          <w:b/>
          <w:bCs/>
        </w:rPr>
        <w:fldChar w:fldCharType="begin"/>
      </w:r>
      <w:r w:rsidRPr="00CF547C">
        <w:rPr>
          <w:rFonts w:hint="eastAsia"/>
          <w:b/>
          <w:bCs/>
        </w:rPr>
        <w:instrText xml:space="preserve"> SEQ Figure \* ARABIC </w:instrText>
      </w:r>
      <w:r w:rsidRPr="00CF547C">
        <w:rPr>
          <w:rFonts w:hint="eastAsia"/>
          <w:b/>
          <w:bCs/>
        </w:rPr>
        <w:fldChar w:fldCharType="separate"/>
      </w:r>
      <w:r w:rsidR="00823BF7">
        <w:rPr>
          <w:b/>
          <w:bCs/>
          <w:noProof/>
        </w:rPr>
        <w:t>9</w:t>
      </w:r>
      <w:r w:rsidRPr="00CF547C">
        <w:rPr>
          <w:rFonts w:hint="eastAsia"/>
          <w:b/>
          <w:bCs/>
          <w:noProof/>
        </w:rPr>
        <w:fldChar w:fldCharType="end"/>
      </w:r>
      <w:r w:rsidRPr="00CF547C">
        <w:rPr>
          <w:rFonts w:hint="eastAsia"/>
          <w:b/>
          <w:bCs/>
        </w:rPr>
        <w:t>.</w:t>
      </w:r>
      <w:r>
        <w:rPr>
          <w:rFonts w:hint="eastAsia"/>
        </w:rPr>
        <w:t xml:space="preserve"> Comparison of Convergence Plots by Tournament Size</w:t>
      </w:r>
    </w:p>
    <w:p w14:paraId="5B026A5A" w14:textId="77777777" w:rsidR="00604D83" w:rsidRDefault="00604D83" w:rsidP="00604D83">
      <w:pPr>
        <w:pStyle w:val="a4"/>
        <w:numPr>
          <w:ilvl w:val="2"/>
          <w:numId w:val="25"/>
        </w:numPr>
        <w:ind w:leftChars="0"/>
        <w:rPr>
          <w:rFonts w:ascii="Times New Roman" w:hAnsi="Times New Roman"/>
          <w:b/>
          <w:sz w:val="22"/>
        </w:rPr>
      </w:pPr>
      <w:r w:rsidRPr="00604D83">
        <w:rPr>
          <w:rFonts w:ascii="Times New Roman" w:hAnsi="Times New Roman"/>
          <w:b/>
          <w:sz w:val="22"/>
        </w:rPr>
        <w:t>Population Size Determination</w:t>
      </w:r>
    </w:p>
    <w:p w14:paraId="6871FD32" w14:textId="27706643" w:rsidR="00F567A0" w:rsidRDefault="00FB5834" w:rsidP="00D70D63">
      <w:pPr>
        <w:pStyle w:val="SCI0"/>
      </w:pPr>
      <w:r>
        <w:t>The population size is a critical parameter influencing the balance between exploration diversity and computational cost. Utilizing the optimal crossover and parent selection strategies established from prior experiments, optimization was conducted with varying population sizes. Figure 10 illustrates the detailed convergence process for each size. The optimal population size was determined to be 600, considering computational cost. This conclusion is supported by the fact that it not only achieved convergence to the lowest value, but also, beginning with a population of 600, the differences were negligible: 600 = 0.335, 700 = 0.343, 800 = 0.336, 900 = 0.347, 1,000 = 0.336.</w:t>
      </w:r>
    </w:p>
    <w:p w14:paraId="1910E613" w14:textId="34C3BF7C" w:rsidR="00F567A0" w:rsidRDefault="00F567A0" w:rsidP="0011275B">
      <w:pPr>
        <w:jc w:val="center"/>
      </w:pPr>
      <w:r>
        <w:rPr>
          <w:noProof/>
        </w:rPr>
        <w:drawing>
          <wp:inline distT="0" distB="0" distL="0" distR="0" wp14:anchorId="5B8BB0F7" wp14:editId="5FF0C4E0">
            <wp:extent cx="5295265" cy="1896745"/>
            <wp:effectExtent l="0" t="0" r="635" b="825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pic:cNvPicPr>
                      <a:picLocks noChangeAspect="1" noChangeArrowheads="1"/>
                    </pic:cNvPicPr>
                  </pic:nvPicPr>
                  <pic:blipFill>
                    <a:blip r:embed="rId20"/>
                    <a:srcRect t="3946" b="3946"/>
                    <a:stretch>
                      <a:fillRect/>
                    </a:stretch>
                  </pic:blipFill>
                  <pic:spPr bwMode="auto">
                    <a:xfrm>
                      <a:off x="0" y="0"/>
                      <a:ext cx="5295265" cy="1896745"/>
                    </a:xfrm>
                    <a:prstGeom prst="rect">
                      <a:avLst/>
                    </a:prstGeom>
                    <a:noFill/>
                    <a:ln>
                      <a:noFill/>
                    </a:ln>
                  </pic:spPr>
                </pic:pic>
              </a:graphicData>
            </a:graphic>
          </wp:inline>
        </w:drawing>
      </w:r>
    </w:p>
    <w:p w14:paraId="3857216C" w14:textId="17EA5994" w:rsidR="00F567A0" w:rsidRDefault="00F567A0" w:rsidP="00F567A0">
      <w:pPr>
        <w:pStyle w:val="SCIFigure"/>
        <w:ind w:left="600"/>
      </w:pPr>
      <w:r w:rsidRPr="00F567A0">
        <w:rPr>
          <w:rFonts w:hint="eastAsia"/>
          <w:b/>
          <w:bCs/>
        </w:rPr>
        <w:t xml:space="preserve">Figure </w:t>
      </w:r>
      <w:r w:rsidRPr="00F567A0">
        <w:rPr>
          <w:rFonts w:hint="eastAsia"/>
          <w:b/>
          <w:bCs/>
        </w:rPr>
        <w:fldChar w:fldCharType="begin"/>
      </w:r>
      <w:r w:rsidRPr="00F567A0">
        <w:rPr>
          <w:rFonts w:hint="eastAsia"/>
          <w:b/>
          <w:bCs/>
        </w:rPr>
        <w:instrText xml:space="preserve"> SEQ Figure \* ARABIC </w:instrText>
      </w:r>
      <w:r w:rsidRPr="00F567A0">
        <w:rPr>
          <w:rFonts w:hint="eastAsia"/>
          <w:b/>
          <w:bCs/>
        </w:rPr>
        <w:fldChar w:fldCharType="separate"/>
      </w:r>
      <w:r w:rsidR="00823BF7">
        <w:rPr>
          <w:b/>
          <w:bCs/>
          <w:noProof/>
        </w:rPr>
        <w:t>10</w:t>
      </w:r>
      <w:r w:rsidRPr="00F567A0">
        <w:rPr>
          <w:rFonts w:hint="eastAsia"/>
          <w:b/>
          <w:bCs/>
          <w:noProof/>
        </w:rPr>
        <w:fldChar w:fldCharType="end"/>
      </w:r>
      <w:r w:rsidRPr="00F567A0">
        <w:rPr>
          <w:rFonts w:hint="eastAsia"/>
          <w:b/>
          <w:bCs/>
          <w:noProof/>
        </w:rPr>
        <w:t>.</w:t>
      </w:r>
      <w:r>
        <w:rPr>
          <w:rFonts w:hint="eastAsia"/>
          <w:noProof/>
        </w:rPr>
        <w:t xml:space="preserve"> Comparison of Convergence Plots by Population Size</w:t>
      </w:r>
    </w:p>
    <w:p w14:paraId="160915E7" w14:textId="50751EB6" w:rsidR="005F3579" w:rsidRDefault="008E5F63" w:rsidP="005F3579">
      <w:pPr>
        <w:pStyle w:val="SCI"/>
        <w:numPr>
          <w:ilvl w:val="1"/>
          <w:numId w:val="25"/>
        </w:numPr>
      </w:pPr>
      <w:r w:rsidRPr="008E5F63">
        <w:t>Pareto Front Analysis</w:t>
      </w:r>
    </w:p>
    <w:p w14:paraId="74D893D3" w14:textId="4EBBE460" w:rsidR="00751CDD" w:rsidRDefault="009206E5" w:rsidP="007637AD">
      <w:pPr>
        <w:pStyle w:val="SCI0"/>
      </w:pPr>
      <w:r>
        <w:t xml:space="preserve">The outcomes of the optimization conducted with the final selected parameters are depicted in Figure 11. As illustrated in graph (a), the algorithm initially identified a limited number of feasible solutions during the early exploration phase. However, the proportion of feasible solutions increased </w:t>
      </w:r>
      <w:r>
        <w:lastRenderedPageBreak/>
        <w:t>significantly after the 30th generation, achieving 100% before the 60th generation. This indicates that the proposed constraint-priority selection mechanism operated effectively, swiftly directing the search towards the valid design space.</w:t>
      </w:r>
    </w:p>
    <w:p w14:paraId="33ABF8AB" w14:textId="7AB485A2" w:rsidR="00751CDD" w:rsidRDefault="00DD57A9" w:rsidP="007637AD">
      <w:pPr>
        <w:pStyle w:val="SCI0"/>
      </w:pPr>
      <w:r>
        <w:t>(b) The graph illustrates, for both objective functions, the optimal solution within the solution set for each generation. The first objective function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demonstrates a rapid enhancement in performance within the initial generations, after which it reaches a plateau. This suggests that the 100 generations allowed adequate time for the solutions to converge. Conversely, for the second objective function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t>), the optimal solution from the initial population persisted through to the 100th generation, indicating that no superior average stress ratio value was identified.</w:t>
      </w:r>
    </w:p>
    <w:p w14:paraId="676F8B11" w14:textId="535A7B5F" w:rsidR="00751CDD" w:rsidRDefault="00654826" w:rsidP="007637AD">
      <w:pPr>
        <w:pStyle w:val="SCI0"/>
      </w:pPr>
      <w:r>
        <w:t>(c) The graph illustrates the final results of the optimization process, presenting a total of 23 optimal solutions. The X-axis denotes structural conservatism (</w:t>
      </w:r>
      <m:oMath>
        <m:sSub>
          <m:sSubPr>
            <m:ctrlPr>
              <w:rPr>
                <w:rFonts w:ascii="Cambria Math" w:hAnsi="Cambria Math"/>
                <w:i/>
              </w:rPr>
            </m:ctrlPr>
          </m:sSubPr>
          <m:e>
            <m:r>
              <w:rPr>
                <w:rFonts w:ascii="Cambria Math" w:hAnsi="Cambria Math"/>
              </w:rPr>
              <m:t>f</m:t>
            </m:r>
          </m:e>
          <m:sub>
            <m:r>
              <w:rPr>
                <w:rFonts w:ascii="Cambria Math" w:hAnsi="Cambria Math"/>
              </w:rPr>
              <m:t>2</m:t>
            </m:r>
          </m:sub>
        </m:sSub>
      </m:oMath>
      <w:r>
        <w:t>), while the Y-axis represents economic and eco-friendly indicators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Consequently, a Pareto optimal front was successfully derived, clearly demonstrating the inverse trade-off relationship between the two objectives. For instance, the most economical solution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≈0.3</m:t>
        </m:r>
      </m:oMath>
      <w:r>
        <w:t>), located at the lower right of the graph, exhibits an average stress ratio of approximately 0.4. In contrast, the most conservative solution (</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≈0.2</m:t>
        </m:r>
      </m:oMath>
      <w:r>
        <w:t>), situated at the upper left, significantly increases the cost score to above 0.8, thereby clearly illustrating the trade-off between the two objectives.</w:t>
      </w:r>
    </w:p>
    <w:p w14:paraId="3D36E7F0" w14:textId="00DA73A9" w:rsidR="00751CDD" w:rsidRDefault="00D00569" w:rsidP="007637AD">
      <w:pPr>
        <w:pStyle w:val="SCI0"/>
      </w:pPr>
      <w:r>
        <w:t>(d) The graphs illustrate the actual total construction costs and the embodied carbon associated with the optimal solutions. Furthermore, in all graphs, identical optimal solutions are represented using the same color scheme.</w:t>
      </w: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7"/>
        <w:gridCol w:w="4549"/>
        <w:tblGridChange w:id="16">
          <w:tblGrid>
            <w:gridCol w:w="4477"/>
            <w:gridCol w:w="4549"/>
          </w:tblGrid>
        </w:tblGridChange>
      </w:tblGrid>
      <w:tr w:rsidR="007F5625" w14:paraId="7E7523D5" w14:textId="77777777" w:rsidTr="00B17572">
        <w:tc>
          <w:tcPr>
            <w:tcW w:w="4513" w:type="dxa"/>
          </w:tcPr>
          <w:p w14:paraId="744F61EE" w14:textId="1C45FD2A" w:rsidR="0090275D" w:rsidRDefault="00F3229A" w:rsidP="00605CF8">
            <w:pPr>
              <w:jc w:val="center"/>
            </w:pPr>
            <w:r>
              <w:rPr>
                <w:noProof/>
              </w:rPr>
              <w:drawing>
                <wp:inline distT="0" distB="0" distL="0" distR="0" wp14:anchorId="1097F125" wp14:editId="4DB9375D">
                  <wp:extent cx="2699780" cy="2362307"/>
                  <wp:effectExtent l="0" t="0" r="5715" b="0"/>
                  <wp:docPr id="32" name="그림 32"/>
                  <wp:cNvGraphicFramePr/>
                  <a:graphic xmlns:a="http://schemas.openxmlformats.org/drawingml/2006/main">
                    <a:graphicData uri="http://schemas.openxmlformats.org/drawingml/2006/picture">
                      <pic:pic xmlns:pic="http://schemas.openxmlformats.org/drawingml/2006/picture">
                        <pic:nvPicPr>
                          <pic:cNvPr id="32" name="그림 32"/>
                          <pic:cNvPicPr/>
                        </pic:nvPicPr>
                        <pic:blipFill>
                          <a:blip r:embed="rId21"/>
                          <a:stretch>
                            <a:fillRect/>
                          </a:stretch>
                        </pic:blipFill>
                        <pic:spPr>
                          <a:xfrm>
                            <a:off x="0" y="0"/>
                            <a:ext cx="2699780" cy="2362307"/>
                          </a:xfrm>
                          <a:prstGeom prst="rect">
                            <a:avLst/>
                          </a:prstGeom>
                        </pic:spPr>
                      </pic:pic>
                    </a:graphicData>
                  </a:graphic>
                </wp:inline>
              </w:drawing>
            </w:r>
          </w:p>
        </w:tc>
        <w:tc>
          <w:tcPr>
            <w:tcW w:w="4513" w:type="dxa"/>
          </w:tcPr>
          <w:p w14:paraId="246CD6B2" w14:textId="7635AB3F" w:rsidR="0090275D" w:rsidRDefault="00F3229A" w:rsidP="00605CF8">
            <w:pPr>
              <w:jc w:val="center"/>
            </w:pPr>
            <w:r>
              <w:rPr>
                <w:noProof/>
              </w:rPr>
              <w:drawing>
                <wp:inline distT="0" distB="0" distL="0" distR="0" wp14:anchorId="415D3528" wp14:editId="0A8FD344">
                  <wp:extent cx="2746573" cy="2403252"/>
                  <wp:effectExtent l="0" t="0" r="0" b="0"/>
                  <wp:docPr id="24" name="그림 24"/>
                  <wp:cNvGraphicFramePr/>
                  <a:graphic xmlns:a="http://schemas.openxmlformats.org/drawingml/2006/main">
                    <a:graphicData uri="http://schemas.openxmlformats.org/drawingml/2006/picture">
                      <pic:pic xmlns:pic="http://schemas.openxmlformats.org/drawingml/2006/picture">
                        <pic:nvPicPr>
                          <pic:cNvPr id="24" name="그림 24"/>
                          <pic:cNvPicPr/>
                        </pic:nvPicPr>
                        <pic:blipFill>
                          <a:blip r:embed="rId22"/>
                          <a:stretch>
                            <a:fillRect/>
                          </a:stretch>
                        </pic:blipFill>
                        <pic:spPr>
                          <a:xfrm>
                            <a:off x="0" y="0"/>
                            <a:ext cx="2746573" cy="2403252"/>
                          </a:xfrm>
                          <a:prstGeom prst="rect">
                            <a:avLst/>
                          </a:prstGeom>
                        </pic:spPr>
                      </pic:pic>
                    </a:graphicData>
                  </a:graphic>
                </wp:inline>
              </w:drawing>
            </w:r>
          </w:p>
        </w:tc>
      </w:tr>
      <w:tr w:rsidR="007F5625" w14:paraId="505C8187" w14:textId="77777777" w:rsidTr="007F5625">
        <w:tblPrEx>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7" w:author="재민 소" w:date="2025-10-21T10:29:00Z">
            <w:tblPrEx>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c>
          <w:tcPr>
            <w:tcW w:w="4513" w:type="dxa"/>
            <w:tcPrChange w:id="18" w:author="재민 소" w:date="2025-10-21T10:29:00Z">
              <w:tcPr>
                <w:tcW w:w="4513" w:type="dxa"/>
                <w:tcBorders>
                  <w:bottom w:val="single" w:sz="4" w:space="0" w:color="auto"/>
                </w:tcBorders>
              </w:tcPr>
            </w:tcPrChange>
          </w:tcPr>
          <w:p w14:paraId="6EEC92EB" w14:textId="2955B0AA" w:rsidR="0090275D" w:rsidRDefault="00605CF8" w:rsidP="00605CF8">
            <w:pPr>
              <w:jc w:val="center"/>
            </w:pPr>
            <w:r>
              <w:rPr>
                <w:rFonts w:hint="eastAsia"/>
              </w:rPr>
              <w:t>(</w:t>
            </w:r>
            <w:r>
              <w:t>a)</w:t>
            </w:r>
          </w:p>
        </w:tc>
        <w:tc>
          <w:tcPr>
            <w:tcW w:w="4513" w:type="dxa"/>
            <w:tcPrChange w:id="19" w:author="재민 소" w:date="2025-10-21T10:29:00Z">
              <w:tcPr>
                <w:tcW w:w="4513" w:type="dxa"/>
                <w:tcBorders>
                  <w:bottom w:val="single" w:sz="4" w:space="0" w:color="auto"/>
                </w:tcBorders>
              </w:tcPr>
            </w:tcPrChange>
          </w:tcPr>
          <w:p w14:paraId="04CD3AFC" w14:textId="4D78F7A8" w:rsidR="0090275D" w:rsidRDefault="00605CF8" w:rsidP="00605CF8">
            <w:pPr>
              <w:jc w:val="center"/>
            </w:pPr>
            <w:r>
              <w:rPr>
                <w:rFonts w:hint="eastAsia"/>
              </w:rPr>
              <w:t>(</w:t>
            </w:r>
            <w:r>
              <w:t>b)</w:t>
            </w:r>
          </w:p>
        </w:tc>
      </w:tr>
      <w:tr w:rsidR="007F5625" w14:paraId="212B4471" w14:textId="77777777" w:rsidTr="007F5625">
        <w:tblPrEx>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20" w:author="재민 소" w:date="2025-10-21T10:29:00Z">
            <w:tblPrEx>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c>
          <w:tcPr>
            <w:tcW w:w="4513" w:type="dxa"/>
            <w:tcPrChange w:id="21" w:author="재민 소" w:date="2025-10-21T10:29:00Z">
              <w:tcPr>
                <w:tcW w:w="4513" w:type="dxa"/>
                <w:tcBorders>
                  <w:top w:val="single" w:sz="4" w:space="0" w:color="auto"/>
                  <w:left w:val="single" w:sz="4" w:space="0" w:color="auto"/>
                  <w:bottom w:val="single" w:sz="4" w:space="0" w:color="auto"/>
                  <w:right w:val="single" w:sz="4" w:space="0" w:color="auto"/>
                </w:tcBorders>
              </w:tcPr>
            </w:tcPrChange>
          </w:tcPr>
          <w:p w14:paraId="07E209CA" w14:textId="17CC0339" w:rsidR="0090275D" w:rsidRDefault="00F3229A" w:rsidP="00605CF8">
            <w:pPr>
              <w:jc w:val="center"/>
            </w:pPr>
            <w:r>
              <w:rPr>
                <w:noProof/>
              </w:rPr>
              <w:lastRenderedPageBreak/>
              <w:drawing>
                <wp:inline distT="0" distB="0" distL="0" distR="0" wp14:anchorId="3D4EB80A" wp14:editId="70E26652">
                  <wp:extent cx="2464904" cy="2156791"/>
                  <wp:effectExtent l="0" t="0" r="0" b="0"/>
                  <wp:docPr id="25" name="그림 25"/>
                  <wp:cNvGraphicFramePr/>
                  <a:graphic xmlns:a="http://schemas.openxmlformats.org/drawingml/2006/main">
                    <a:graphicData uri="http://schemas.openxmlformats.org/drawingml/2006/picture">
                      <pic:pic xmlns:pic="http://schemas.openxmlformats.org/drawingml/2006/picture">
                        <pic:nvPicPr>
                          <pic:cNvPr id="25" name="그림 25"/>
                          <pic:cNvPicPr/>
                        </pic:nvPicPr>
                        <pic:blipFill>
                          <a:blip r:embed="rId23"/>
                          <a:stretch>
                            <a:fillRect/>
                          </a:stretch>
                        </pic:blipFill>
                        <pic:spPr>
                          <a:xfrm>
                            <a:off x="0" y="0"/>
                            <a:ext cx="2493724" cy="2182009"/>
                          </a:xfrm>
                          <a:prstGeom prst="rect">
                            <a:avLst/>
                          </a:prstGeom>
                        </pic:spPr>
                      </pic:pic>
                    </a:graphicData>
                  </a:graphic>
                </wp:inline>
              </w:drawing>
            </w:r>
          </w:p>
        </w:tc>
        <w:tc>
          <w:tcPr>
            <w:tcW w:w="4513" w:type="dxa"/>
            <w:tcPrChange w:id="22" w:author="재민 소" w:date="2025-10-21T10:29:00Z">
              <w:tcPr>
                <w:tcW w:w="4513" w:type="dxa"/>
                <w:tcBorders>
                  <w:top w:val="single" w:sz="4" w:space="0" w:color="auto"/>
                  <w:left w:val="single" w:sz="4" w:space="0" w:color="auto"/>
                  <w:bottom w:val="single" w:sz="4" w:space="0" w:color="auto"/>
                  <w:right w:val="single" w:sz="4" w:space="0" w:color="auto"/>
                </w:tcBorders>
              </w:tcPr>
            </w:tcPrChange>
          </w:tcPr>
          <w:p w14:paraId="059E3386" w14:textId="7A6D57E0" w:rsidR="0090275D" w:rsidRDefault="00F3229A" w:rsidP="00605CF8">
            <w:pPr>
              <w:jc w:val="center"/>
            </w:pPr>
            <w:r>
              <w:rPr>
                <w:noProof/>
              </w:rPr>
              <w:drawing>
                <wp:inline distT="0" distB="0" distL="0" distR="0" wp14:anchorId="1A33B2E1" wp14:editId="3FE88C0A">
                  <wp:extent cx="2748743" cy="2137911"/>
                  <wp:effectExtent l="0" t="0" r="3175" b="8890"/>
                  <wp:docPr id="26" name="그림 26"/>
                  <wp:cNvGraphicFramePr/>
                  <a:graphic xmlns:a="http://schemas.openxmlformats.org/drawingml/2006/main">
                    <a:graphicData uri="http://schemas.openxmlformats.org/drawingml/2006/picture">
                      <pic:pic xmlns:pic="http://schemas.openxmlformats.org/drawingml/2006/picture">
                        <pic:nvPicPr>
                          <pic:cNvPr id="26" name="그림 26"/>
                          <pic:cNvPicPr/>
                        </pic:nvPicPr>
                        <pic:blipFill>
                          <a:blip r:embed="rId24"/>
                          <a:stretch>
                            <a:fillRect/>
                          </a:stretch>
                        </pic:blipFill>
                        <pic:spPr>
                          <a:xfrm>
                            <a:off x="0" y="0"/>
                            <a:ext cx="2748743" cy="2137911"/>
                          </a:xfrm>
                          <a:prstGeom prst="rect">
                            <a:avLst/>
                          </a:prstGeom>
                        </pic:spPr>
                      </pic:pic>
                    </a:graphicData>
                  </a:graphic>
                </wp:inline>
              </w:drawing>
            </w:r>
          </w:p>
        </w:tc>
      </w:tr>
      <w:tr w:rsidR="007F5625" w14:paraId="18343A63" w14:textId="77777777" w:rsidTr="007F5625">
        <w:tblPrEx>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23" w:author="재민 소" w:date="2025-10-21T10:29:00Z">
            <w:tblPrEx>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c>
          <w:tcPr>
            <w:tcW w:w="4513" w:type="dxa"/>
            <w:tcPrChange w:id="24" w:author="재민 소" w:date="2025-10-21T10:29:00Z">
              <w:tcPr>
                <w:tcW w:w="4513" w:type="dxa"/>
                <w:tcBorders>
                  <w:top w:val="single" w:sz="4" w:space="0" w:color="auto"/>
                  <w:left w:val="single" w:sz="4" w:space="0" w:color="auto"/>
                  <w:bottom w:val="single" w:sz="4" w:space="0" w:color="auto"/>
                  <w:right w:val="single" w:sz="4" w:space="0" w:color="auto"/>
                </w:tcBorders>
              </w:tcPr>
            </w:tcPrChange>
          </w:tcPr>
          <w:p w14:paraId="13ED75B3" w14:textId="48767BAE" w:rsidR="0090275D" w:rsidRDefault="00605CF8" w:rsidP="00605CF8">
            <w:pPr>
              <w:jc w:val="center"/>
            </w:pPr>
            <w:r>
              <w:rPr>
                <w:rFonts w:hint="eastAsia"/>
              </w:rPr>
              <w:t>(</w:t>
            </w:r>
            <w:r>
              <w:t>c)</w:t>
            </w:r>
          </w:p>
        </w:tc>
        <w:tc>
          <w:tcPr>
            <w:tcW w:w="4513" w:type="dxa"/>
            <w:tcPrChange w:id="25" w:author="재민 소" w:date="2025-10-21T10:29:00Z">
              <w:tcPr>
                <w:tcW w:w="4513" w:type="dxa"/>
                <w:tcBorders>
                  <w:top w:val="single" w:sz="4" w:space="0" w:color="auto"/>
                  <w:left w:val="single" w:sz="4" w:space="0" w:color="auto"/>
                  <w:bottom w:val="single" w:sz="4" w:space="0" w:color="auto"/>
                  <w:right w:val="single" w:sz="4" w:space="0" w:color="auto"/>
                </w:tcBorders>
              </w:tcPr>
            </w:tcPrChange>
          </w:tcPr>
          <w:p w14:paraId="17C914EB" w14:textId="625CF424" w:rsidR="0090275D" w:rsidRDefault="00605CF8" w:rsidP="00605CF8">
            <w:pPr>
              <w:jc w:val="center"/>
            </w:pPr>
            <w:r>
              <w:rPr>
                <w:rFonts w:hint="eastAsia"/>
              </w:rPr>
              <w:t>(</w:t>
            </w:r>
            <w:r>
              <w:t>d)</w:t>
            </w:r>
          </w:p>
        </w:tc>
      </w:tr>
    </w:tbl>
    <w:p w14:paraId="490B37ED" w14:textId="402BF461" w:rsidR="0079327A" w:rsidRDefault="00A82C8B" w:rsidP="00A82C8B">
      <w:pPr>
        <w:pStyle w:val="SCIFigure"/>
        <w:ind w:left="600"/>
        <w:rPr>
          <w:kern w:val="0"/>
        </w:rPr>
      </w:pPr>
      <w:r w:rsidRPr="0063024E">
        <w:rPr>
          <w:b/>
          <w:bCs/>
        </w:rPr>
        <w:t xml:space="preserve">Figure </w:t>
      </w:r>
      <w:r w:rsidRPr="0063024E">
        <w:rPr>
          <w:b/>
          <w:bCs/>
        </w:rPr>
        <w:fldChar w:fldCharType="begin"/>
      </w:r>
      <w:r w:rsidRPr="0063024E">
        <w:rPr>
          <w:b/>
          <w:bCs/>
        </w:rPr>
        <w:instrText xml:space="preserve"> SEQ Figure \* ARABIC </w:instrText>
      </w:r>
      <w:r w:rsidRPr="0063024E">
        <w:rPr>
          <w:b/>
          <w:bCs/>
        </w:rPr>
        <w:fldChar w:fldCharType="separate"/>
      </w:r>
      <w:r w:rsidR="00823BF7">
        <w:rPr>
          <w:b/>
          <w:bCs/>
          <w:noProof/>
        </w:rPr>
        <w:t>11</w:t>
      </w:r>
      <w:r w:rsidRPr="0063024E">
        <w:rPr>
          <w:b/>
          <w:bCs/>
        </w:rPr>
        <w:fldChar w:fldCharType="end"/>
      </w:r>
      <w:r w:rsidR="002C53B5" w:rsidRPr="0063024E">
        <w:rPr>
          <w:b/>
          <w:bCs/>
        </w:rPr>
        <w:t>.</w:t>
      </w:r>
      <w:r w:rsidR="002C53B5">
        <w:t xml:space="preserve"> </w:t>
      </w:r>
      <w:r w:rsidR="002C53B5">
        <w:rPr>
          <w:rFonts w:hint="eastAsia"/>
          <w:kern w:val="0"/>
        </w:rPr>
        <w:t>Optimization Process Analysis</w:t>
      </w:r>
      <w:r w:rsidR="002C53B5">
        <w:rPr>
          <w:kern w:val="0"/>
        </w:rPr>
        <w:t xml:space="preserve"> (a) Ratio of Fe</w:t>
      </w:r>
      <w:r w:rsidR="004C0338">
        <w:rPr>
          <w:kern w:val="0"/>
        </w:rPr>
        <w:t>asible Solutions per Generation; (b) Convergence of the Hall of Fame; (c) Pareto Front in the Objec</w:t>
      </w:r>
      <w:r w:rsidR="0063024E">
        <w:rPr>
          <w:kern w:val="0"/>
        </w:rPr>
        <w:t>tive Space</w:t>
      </w:r>
      <w:r w:rsidR="00D173F8">
        <w:rPr>
          <w:kern w:val="0"/>
        </w:rPr>
        <w:t>; (d) Pareto Front in the Solution Space (Cost</w:t>
      </w:r>
      <w:r w:rsidR="00D30B30">
        <w:rPr>
          <w:kern w:val="0"/>
        </w:rPr>
        <w:t xml:space="preserve"> vs. CO</w:t>
      </w:r>
      <w:r w:rsidR="00D75F87">
        <w:rPr>
          <w:kern w:val="0"/>
          <w:vertAlign w:val="subscript"/>
        </w:rPr>
        <w:t>2</w:t>
      </w:r>
      <w:r w:rsidR="00D173F8">
        <w:rPr>
          <w:kern w:val="0"/>
        </w:rPr>
        <w:t>)</w:t>
      </w:r>
    </w:p>
    <w:p w14:paraId="7216865F" w14:textId="0C87E3EB" w:rsidR="000C1FB0" w:rsidRDefault="00D00569" w:rsidP="00A407EE">
      <w:pPr>
        <w:pStyle w:val="SCI0"/>
      </w:pPr>
      <w:r>
        <w:t>Figure 12 illustrates the distribution of design variables and performance characteristics of the optimal solutions. (a) The graph clearly indicates that the most cost-effective solution is concentrated around relatively smaller cross-sectional IDs, whereas more conservative solutions tend to select larger cross-sectional IDs. (b) The graph offers a comprehensive view of each solution’s characteristics, facilitating immediate comparison: Solution #1 exhibits low values on the Cost/CO</w:t>
      </w:r>
      <w:r>
        <w:rPr>
          <w:vertAlign w:val="subscript"/>
        </w:rPr>
        <w:t>2</w:t>
      </w:r>
      <w:r>
        <w:t xml:space="preserve"> Demand axis, indicating excellent cost-effectiveness, while Solution #23 shows low values on the Average Strength Ratio axis, reflecting superior conservativeness.</w:t>
      </w:r>
    </w:p>
    <w:p w14:paraId="57C3DA6D" w14:textId="1637F127" w:rsidR="000C1FB0" w:rsidRDefault="0016265F" w:rsidP="00A407EE">
      <w:pPr>
        <w:pStyle w:val="SCI0"/>
      </w:pPr>
      <w:r>
        <w:t>Figure 13 presents the outcomes of the displacement constraint analysis. The inter-story drift ratio induced by seismic loads consistently demonstrated stable performance, maintaining approximately 20–30% of the permissible limit (0.015) across all scenarios. Additionally, the top story displacement resulting from wind loads adhered to the allowable limit (0.04m) in every instance. Notably, the constraints imposed by wind loads were observed to be nearer to the limit compared to those imposed by seismic loads, suggesting that wind load design conditions exerted a more significant influence in determining the section.</w:t>
      </w: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5"/>
        <w:gridCol w:w="4561"/>
      </w:tblGrid>
      <w:tr w:rsidR="00912616" w14:paraId="38F3D7B5" w14:textId="77777777" w:rsidTr="00912616">
        <w:tc>
          <w:tcPr>
            <w:tcW w:w="4508" w:type="dxa"/>
          </w:tcPr>
          <w:p w14:paraId="3969438A" w14:textId="7070E527" w:rsidR="00912616" w:rsidRDefault="00912616" w:rsidP="00912616">
            <w:pPr>
              <w:jc w:val="center"/>
            </w:pPr>
            <w:r>
              <w:rPr>
                <w:noProof/>
              </w:rPr>
              <w:lastRenderedPageBreak/>
              <w:drawing>
                <wp:inline distT="0" distB="0" distL="0" distR="0" wp14:anchorId="13E3F5AB" wp14:editId="4003257A">
                  <wp:extent cx="2719582" cy="2039687"/>
                  <wp:effectExtent l="0" t="0" r="5080" b="0"/>
                  <wp:docPr id="37" name="그림 37"/>
                  <wp:cNvGraphicFramePr/>
                  <a:graphic xmlns:a="http://schemas.openxmlformats.org/drawingml/2006/main">
                    <a:graphicData uri="http://schemas.openxmlformats.org/drawingml/2006/picture">
                      <pic:pic xmlns:pic="http://schemas.openxmlformats.org/drawingml/2006/picture">
                        <pic:nvPicPr>
                          <pic:cNvPr id="37" name="그림 37"/>
                          <pic:cNvPicPr/>
                        </pic:nvPicPr>
                        <pic:blipFill>
                          <a:blip r:embed="rId25"/>
                          <a:stretch>
                            <a:fillRect/>
                          </a:stretch>
                        </pic:blipFill>
                        <pic:spPr>
                          <a:xfrm>
                            <a:off x="0" y="0"/>
                            <a:ext cx="2719582" cy="2039687"/>
                          </a:xfrm>
                          <a:prstGeom prst="rect">
                            <a:avLst/>
                          </a:prstGeom>
                        </pic:spPr>
                      </pic:pic>
                    </a:graphicData>
                  </a:graphic>
                </wp:inline>
              </w:drawing>
            </w:r>
          </w:p>
        </w:tc>
        <w:tc>
          <w:tcPr>
            <w:tcW w:w="4508" w:type="dxa"/>
          </w:tcPr>
          <w:p w14:paraId="1650E87E" w14:textId="210E0F54" w:rsidR="00912616" w:rsidRDefault="00912616" w:rsidP="00912616">
            <w:pPr>
              <w:jc w:val="center"/>
            </w:pPr>
            <w:r>
              <w:rPr>
                <w:noProof/>
              </w:rPr>
              <w:drawing>
                <wp:inline distT="0" distB="0" distL="0" distR="0" wp14:anchorId="62DE7EC8" wp14:editId="3F37D8DC">
                  <wp:extent cx="2785468" cy="2506922"/>
                  <wp:effectExtent l="0" t="0" r="0" b="8255"/>
                  <wp:docPr id="38" name="그림 38"/>
                  <wp:cNvGraphicFramePr/>
                  <a:graphic xmlns:a="http://schemas.openxmlformats.org/drawingml/2006/main">
                    <a:graphicData uri="http://schemas.openxmlformats.org/drawingml/2006/picture">
                      <pic:pic xmlns:pic="http://schemas.openxmlformats.org/drawingml/2006/picture">
                        <pic:nvPicPr>
                          <pic:cNvPr id="38" name="그림 38"/>
                          <pic:cNvPicPr/>
                        </pic:nvPicPr>
                        <pic:blipFill>
                          <a:blip r:embed="rId26"/>
                          <a:stretch>
                            <a:fillRect/>
                          </a:stretch>
                        </pic:blipFill>
                        <pic:spPr>
                          <a:xfrm>
                            <a:off x="0" y="0"/>
                            <a:ext cx="2785468" cy="2506922"/>
                          </a:xfrm>
                          <a:prstGeom prst="rect">
                            <a:avLst/>
                          </a:prstGeom>
                        </pic:spPr>
                      </pic:pic>
                    </a:graphicData>
                  </a:graphic>
                </wp:inline>
              </w:drawing>
            </w:r>
          </w:p>
        </w:tc>
      </w:tr>
      <w:tr w:rsidR="00912616" w14:paraId="5F7B5EEB" w14:textId="77777777" w:rsidTr="00912616">
        <w:tc>
          <w:tcPr>
            <w:tcW w:w="4508" w:type="dxa"/>
          </w:tcPr>
          <w:p w14:paraId="7DA6FB7D" w14:textId="4E999309" w:rsidR="00912616" w:rsidRDefault="00912616" w:rsidP="00912616">
            <w:pPr>
              <w:jc w:val="center"/>
            </w:pPr>
            <w:r>
              <w:rPr>
                <w:rFonts w:hint="eastAsia"/>
              </w:rPr>
              <w:t>(</w:t>
            </w:r>
            <w:r>
              <w:t>a)</w:t>
            </w:r>
          </w:p>
        </w:tc>
        <w:tc>
          <w:tcPr>
            <w:tcW w:w="4508" w:type="dxa"/>
          </w:tcPr>
          <w:p w14:paraId="0A0AE838" w14:textId="1B1ECD97" w:rsidR="00912616" w:rsidRDefault="00912616" w:rsidP="00912616">
            <w:pPr>
              <w:keepNext/>
              <w:jc w:val="center"/>
            </w:pPr>
            <w:r>
              <w:rPr>
                <w:rFonts w:hint="eastAsia"/>
              </w:rPr>
              <w:t>(</w:t>
            </w:r>
            <w:r>
              <w:t>b)</w:t>
            </w:r>
          </w:p>
        </w:tc>
      </w:tr>
    </w:tbl>
    <w:p w14:paraId="276C2929" w14:textId="36591B99" w:rsidR="00A407EE" w:rsidRDefault="00912616" w:rsidP="00912616">
      <w:pPr>
        <w:pStyle w:val="SCIFigure"/>
        <w:ind w:left="600"/>
      </w:pPr>
      <w:r w:rsidRPr="00912616">
        <w:rPr>
          <w:b/>
          <w:bCs/>
        </w:rPr>
        <w:t xml:space="preserve">Figure </w:t>
      </w:r>
      <w:r w:rsidRPr="00912616">
        <w:rPr>
          <w:b/>
          <w:bCs/>
        </w:rPr>
        <w:fldChar w:fldCharType="begin"/>
      </w:r>
      <w:r w:rsidRPr="00912616">
        <w:rPr>
          <w:b/>
          <w:bCs/>
        </w:rPr>
        <w:instrText xml:space="preserve"> SEQ Figure \* ARABIC </w:instrText>
      </w:r>
      <w:r w:rsidRPr="00912616">
        <w:rPr>
          <w:b/>
          <w:bCs/>
        </w:rPr>
        <w:fldChar w:fldCharType="separate"/>
      </w:r>
      <w:r w:rsidR="00823BF7">
        <w:rPr>
          <w:b/>
          <w:bCs/>
          <w:noProof/>
        </w:rPr>
        <w:t>12</w:t>
      </w:r>
      <w:r w:rsidRPr="00912616">
        <w:rPr>
          <w:b/>
          <w:bCs/>
        </w:rPr>
        <w:fldChar w:fldCharType="end"/>
      </w:r>
      <w:r w:rsidRPr="00912616">
        <w:rPr>
          <w:b/>
          <w:bCs/>
        </w:rPr>
        <w:t>.</w:t>
      </w:r>
      <w:r>
        <w:t xml:space="preserve"> </w:t>
      </w:r>
      <w:r w:rsidRPr="00491900">
        <w:t>Pareto Solutions Performance Comparison</w:t>
      </w:r>
      <w:r>
        <w:t xml:space="preserve"> (a) Distribution of Design Variables for Each Pareto Solution; (b) Performance Comparison via Radar Chart</w:t>
      </w:r>
    </w:p>
    <w:tbl>
      <w:tblPr>
        <w:tblStyle w:val="ab"/>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D3CD4" w14:paraId="68ABAE91" w14:textId="77777777" w:rsidTr="0032319A">
        <w:trPr>
          <w:jc w:val="center"/>
        </w:trPr>
        <w:tc>
          <w:tcPr>
            <w:tcW w:w="4508" w:type="dxa"/>
          </w:tcPr>
          <w:p w14:paraId="52B7149D" w14:textId="33376F33" w:rsidR="00AD3CD4" w:rsidRDefault="00AD3CD4" w:rsidP="0032319A">
            <w:pPr>
              <w:jc w:val="center"/>
            </w:pPr>
            <w:r>
              <w:rPr>
                <w:noProof/>
              </w:rPr>
              <w:drawing>
                <wp:inline distT="0" distB="0" distL="0" distR="0" wp14:anchorId="7C210E62" wp14:editId="6521E848">
                  <wp:extent cx="2713281" cy="2325670"/>
                  <wp:effectExtent l="0" t="0" r="0" b="0"/>
                  <wp:docPr id="42" name="그림 42"/>
                  <wp:cNvGraphicFramePr/>
                  <a:graphic xmlns:a="http://schemas.openxmlformats.org/drawingml/2006/main">
                    <a:graphicData uri="http://schemas.openxmlformats.org/drawingml/2006/picture">
                      <pic:pic xmlns:pic="http://schemas.openxmlformats.org/drawingml/2006/picture">
                        <pic:nvPicPr>
                          <pic:cNvPr id="42" name="그림 42"/>
                          <pic:cNvPicPr/>
                        </pic:nvPicPr>
                        <pic:blipFill>
                          <a:blip r:embed="rId27"/>
                          <a:stretch>
                            <a:fillRect/>
                          </a:stretch>
                        </pic:blipFill>
                        <pic:spPr>
                          <a:xfrm>
                            <a:off x="0" y="0"/>
                            <a:ext cx="2713281" cy="2325670"/>
                          </a:xfrm>
                          <a:prstGeom prst="rect">
                            <a:avLst/>
                          </a:prstGeom>
                        </pic:spPr>
                      </pic:pic>
                    </a:graphicData>
                  </a:graphic>
                </wp:inline>
              </w:drawing>
            </w:r>
          </w:p>
        </w:tc>
        <w:tc>
          <w:tcPr>
            <w:tcW w:w="4508" w:type="dxa"/>
          </w:tcPr>
          <w:p w14:paraId="549EBC53" w14:textId="3B26B830" w:rsidR="00AD3CD4" w:rsidRDefault="00AD3CD4" w:rsidP="0032319A">
            <w:pPr>
              <w:jc w:val="center"/>
            </w:pPr>
            <w:r>
              <w:rPr>
                <w:noProof/>
              </w:rPr>
              <w:drawing>
                <wp:inline distT="0" distB="0" distL="0" distR="0" wp14:anchorId="57F62459" wp14:editId="26FEE2F1">
                  <wp:extent cx="2713281" cy="2325670"/>
                  <wp:effectExtent l="0" t="0" r="0" b="0"/>
                  <wp:docPr id="27" name="그림 27"/>
                  <wp:cNvGraphicFramePr/>
                  <a:graphic xmlns:a="http://schemas.openxmlformats.org/drawingml/2006/main">
                    <a:graphicData uri="http://schemas.openxmlformats.org/drawingml/2006/picture">
                      <pic:pic xmlns:pic="http://schemas.openxmlformats.org/drawingml/2006/picture">
                        <pic:nvPicPr>
                          <pic:cNvPr id="27" name="그림 27"/>
                          <pic:cNvPicPr/>
                        </pic:nvPicPr>
                        <pic:blipFill>
                          <a:blip r:embed="rId28"/>
                          <a:stretch>
                            <a:fillRect/>
                          </a:stretch>
                        </pic:blipFill>
                        <pic:spPr>
                          <a:xfrm>
                            <a:off x="0" y="0"/>
                            <a:ext cx="2713281" cy="2325670"/>
                          </a:xfrm>
                          <a:prstGeom prst="rect">
                            <a:avLst/>
                          </a:prstGeom>
                        </pic:spPr>
                      </pic:pic>
                    </a:graphicData>
                  </a:graphic>
                </wp:inline>
              </w:drawing>
            </w:r>
          </w:p>
        </w:tc>
      </w:tr>
      <w:tr w:rsidR="00AD3CD4" w14:paraId="30D65C12" w14:textId="77777777" w:rsidTr="0032319A">
        <w:trPr>
          <w:jc w:val="center"/>
        </w:trPr>
        <w:tc>
          <w:tcPr>
            <w:tcW w:w="4508" w:type="dxa"/>
          </w:tcPr>
          <w:p w14:paraId="1D54D887" w14:textId="7E82D367" w:rsidR="00AD3CD4" w:rsidRDefault="0032319A" w:rsidP="0032319A">
            <w:pPr>
              <w:jc w:val="center"/>
            </w:pPr>
            <w:r>
              <w:rPr>
                <w:rFonts w:hint="eastAsia"/>
              </w:rPr>
              <w:t>(</w:t>
            </w:r>
            <w:r>
              <w:t>a)</w:t>
            </w:r>
          </w:p>
        </w:tc>
        <w:tc>
          <w:tcPr>
            <w:tcW w:w="4508" w:type="dxa"/>
          </w:tcPr>
          <w:p w14:paraId="5B038371" w14:textId="7EFD980C" w:rsidR="00AD3CD4" w:rsidRDefault="0032319A" w:rsidP="0032319A">
            <w:pPr>
              <w:jc w:val="center"/>
            </w:pPr>
            <w:r>
              <w:rPr>
                <w:rFonts w:hint="eastAsia"/>
              </w:rPr>
              <w:t>(</w:t>
            </w:r>
            <w:r>
              <w:t>b)</w:t>
            </w:r>
          </w:p>
        </w:tc>
      </w:tr>
      <w:tr w:rsidR="00AD3CD4" w14:paraId="55FF40B6" w14:textId="77777777" w:rsidTr="0032319A">
        <w:trPr>
          <w:jc w:val="center"/>
        </w:trPr>
        <w:tc>
          <w:tcPr>
            <w:tcW w:w="4508" w:type="dxa"/>
          </w:tcPr>
          <w:p w14:paraId="2A96E619" w14:textId="1C0795E6" w:rsidR="00AD3CD4" w:rsidRDefault="00AD3CD4" w:rsidP="0032319A">
            <w:pPr>
              <w:jc w:val="center"/>
            </w:pPr>
            <w:r>
              <w:rPr>
                <w:noProof/>
              </w:rPr>
              <w:drawing>
                <wp:inline distT="0" distB="0" distL="0" distR="0" wp14:anchorId="75776A9E" wp14:editId="315B41A4">
                  <wp:extent cx="2713281" cy="2325670"/>
                  <wp:effectExtent l="0" t="0" r="0" b="0"/>
                  <wp:docPr id="28" name="그림 28"/>
                  <wp:cNvGraphicFramePr/>
                  <a:graphic xmlns:a="http://schemas.openxmlformats.org/drawingml/2006/main">
                    <a:graphicData uri="http://schemas.openxmlformats.org/drawingml/2006/picture">
                      <pic:pic xmlns:pic="http://schemas.openxmlformats.org/drawingml/2006/picture">
                        <pic:nvPicPr>
                          <pic:cNvPr id="28" name="그림 28"/>
                          <pic:cNvPicPr/>
                        </pic:nvPicPr>
                        <pic:blipFill>
                          <a:blip r:embed="rId29"/>
                          <a:stretch>
                            <a:fillRect/>
                          </a:stretch>
                        </pic:blipFill>
                        <pic:spPr>
                          <a:xfrm>
                            <a:off x="0" y="0"/>
                            <a:ext cx="2713281" cy="2325670"/>
                          </a:xfrm>
                          <a:prstGeom prst="rect">
                            <a:avLst/>
                          </a:prstGeom>
                        </pic:spPr>
                      </pic:pic>
                    </a:graphicData>
                  </a:graphic>
                </wp:inline>
              </w:drawing>
            </w:r>
          </w:p>
        </w:tc>
        <w:tc>
          <w:tcPr>
            <w:tcW w:w="4508" w:type="dxa"/>
          </w:tcPr>
          <w:p w14:paraId="7A061276" w14:textId="1FB36793" w:rsidR="00AD3CD4" w:rsidRDefault="00AD3CD4" w:rsidP="0032319A">
            <w:pPr>
              <w:jc w:val="center"/>
            </w:pPr>
            <w:r>
              <w:rPr>
                <w:noProof/>
              </w:rPr>
              <w:drawing>
                <wp:inline distT="0" distB="0" distL="0" distR="0" wp14:anchorId="7C2A129D" wp14:editId="7BB1FB35">
                  <wp:extent cx="2713281" cy="2325670"/>
                  <wp:effectExtent l="0" t="0" r="0" b="0"/>
                  <wp:docPr id="29" name="그림 29"/>
                  <wp:cNvGraphicFramePr/>
                  <a:graphic xmlns:a="http://schemas.openxmlformats.org/drawingml/2006/main">
                    <a:graphicData uri="http://schemas.openxmlformats.org/drawingml/2006/picture">
                      <pic:pic xmlns:pic="http://schemas.openxmlformats.org/drawingml/2006/picture">
                        <pic:nvPicPr>
                          <pic:cNvPr id="29" name="그림 29"/>
                          <pic:cNvPicPr/>
                        </pic:nvPicPr>
                        <pic:blipFill>
                          <a:blip r:embed="rId30"/>
                          <a:stretch>
                            <a:fillRect/>
                          </a:stretch>
                        </pic:blipFill>
                        <pic:spPr>
                          <a:xfrm>
                            <a:off x="0" y="0"/>
                            <a:ext cx="2713281" cy="2325670"/>
                          </a:xfrm>
                          <a:prstGeom prst="rect">
                            <a:avLst/>
                          </a:prstGeom>
                        </pic:spPr>
                      </pic:pic>
                    </a:graphicData>
                  </a:graphic>
                </wp:inline>
              </w:drawing>
            </w:r>
          </w:p>
        </w:tc>
      </w:tr>
      <w:tr w:rsidR="00AD3CD4" w14:paraId="0943C787" w14:textId="77777777" w:rsidTr="0032319A">
        <w:trPr>
          <w:jc w:val="center"/>
        </w:trPr>
        <w:tc>
          <w:tcPr>
            <w:tcW w:w="4508" w:type="dxa"/>
          </w:tcPr>
          <w:p w14:paraId="3C626C18" w14:textId="6476AA03" w:rsidR="00AD3CD4" w:rsidRDefault="0032319A" w:rsidP="0032319A">
            <w:pPr>
              <w:jc w:val="center"/>
            </w:pPr>
            <w:r>
              <w:rPr>
                <w:rFonts w:hint="eastAsia"/>
              </w:rPr>
              <w:lastRenderedPageBreak/>
              <w:t>(</w:t>
            </w:r>
            <w:r>
              <w:t>c)</w:t>
            </w:r>
          </w:p>
        </w:tc>
        <w:tc>
          <w:tcPr>
            <w:tcW w:w="4508" w:type="dxa"/>
          </w:tcPr>
          <w:p w14:paraId="26D9B6BA" w14:textId="7ED3FA4A" w:rsidR="00AD3CD4" w:rsidRDefault="0032319A" w:rsidP="00266596">
            <w:pPr>
              <w:keepNext/>
              <w:jc w:val="center"/>
            </w:pPr>
            <w:r>
              <w:rPr>
                <w:rFonts w:hint="eastAsia"/>
              </w:rPr>
              <w:t>(</w:t>
            </w:r>
            <w:r>
              <w:t>d)</w:t>
            </w:r>
          </w:p>
        </w:tc>
      </w:tr>
    </w:tbl>
    <w:p w14:paraId="322644DE" w14:textId="7E74A5A9" w:rsidR="002F79FB" w:rsidRPr="000C1FB0" w:rsidRDefault="00266596" w:rsidP="00266596">
      <w:pPr>
        <w:pStyle w:val="SCIFigure"/>
        <w:ind w:left="600"/>
      </w:pPr>
      <w:r w:rsidRPr="00266596">
        <w:rPr>
          <w:b/>
          <w:bCs/>
        </w:rPr>
        <w:t xml:space="preserve">Figure </w:t>
      </w:r>
      <w:r w:rsidRPr="00266596">
        <w:rPr>
          <w:b/>
          <w:bCs/>
        </w:rPr>
        <w:fldChar w:fldCharType="begin"/>
      </w:r>
      <w:r w:rsidRPr="00266596">
        <w:rPr>
          <w:b/>
          <w:bCs/>
        </w:rPr>
        <w:instrText xml:space="preserve"> SEQ Figure \* ARABIC </w:instrText>
      </w:r>
      <w:r w:rsidRPr="00266596">
        <w:rPr>
          <w:b/>
          <w:bCs/>
        </w:rPr>
        <w:fldChar w:fldCharType="separate"/>
      </w:r>
      <w:r w:rsidR="00823BF7">
        <w:rPr>
          <w:b/>
          <w:bCs/>
          <w:noProof/>
        </w:rPr>
        <w:t>13</w:t>
      </w:r>
      <w:r w:rsidRPr="00266596">
        <w:rPr>
          <w:b/>
          <w:bCs/>
        </w:rPr>
        <w:fldChar w:fldCharType="end"/>
      </w:r>
      <w:r w:rsidRPr="00266596">
        <w:rPr>
          <w:b/>
          <w:bCs/>
        </w:rPr>
        <w:t>.</w:t>
      </w:r>
      <w:r>
        <w:t xml:space="preserve"> </w:t>
      </w:r>
      <w:r w:rsidRPr="006C45B0">
        <w:t>Displacement Checks for Pareto Solutions</w:t>
      </w:r>
      <w:r>
        <w:t xml:space="preserve"> (a) Seismic Inter-story Drift (X-dir); (b) </w:t>
      </w:r>
      <w:r w:rsidR="006028B6">
        <w:t>Seismic Inter-story Drift (Y-dir); (c) Wind Lateral D</w:t>
      </w:r>
      <w:r w:rsidR="000D748F">
        <w:t>isplacement (X-dir); (d) Wind Lateral Displacement (Y-dir)</w:t>
      </w:r>
    </w:p>
    <w:p w14:paraId="44F7692F" w14:textId="5E0FC667" w:rsidR="005F3579" w:rsidRDefault="005F3579" w:rsidP="005F3579">
      <w:pPr>
        <w:pStyle w:val="SCI"/>
        <w:numPr>
          <w:ilvl w:val="1"/>
          <w:numId w:val="25"/>
        </w:numPr>
      </w:pPr>
      <w:r w:rsidRPr="005F3579">
        <w:t>Analysis of Representative Optimal Solutions</w:t>
      </w:r>
    </w:p>
    <w:p w14:paraId="1C8C539E" w14:textId="0F60DAF3" w:rsidR="00805392" w:rsidRDefault="0016265F" w:rsidP="00ED07DD">
      <w:pPr>
        <w:pStyle w:val="SCI0"/>
      </w:pPr>
      <w:r>
        <w:t>To examine the distinct characteristics of the solutions identified on the Pareto front, three representative solutions were selected for detailed comparison: Sol #1 (the most economical solution), Sol #12 (the balanced solution), and Sol #23 (the most conservative solution). These solutions are located at both extremities and the midpoint of the front. The key performance indicators for each representative solution are summarized in Table 9. The genetic information constituting each representative solution is presented in Table 10. These genetic details indicate the final section ID assigned to the member groups defined in Section 3.3.2, as well as the rotation status of the columns.</w:t>
      </w:r>
    </w:p>
    <w:p w14:paraId="6A96523C" w14:textId="5658B850" w:rsidR="007041A5" w:rsidRDefault="007041A5" w:rsidP="007041A5">
      <w:pPr>
        <w:pStyle w:val="SCIFigure"/>
        <w:ind w:left="600"/>
      </w:pPr>
      <w:r w:rsidRPr="007041A5">
        <w:rPr>
          <w:b/>
          <w:bCs/>
        </w:rPr>
        <w:t xml:space="preserve">Table </w:t>
      </w:r>
      <w:r w:rsidRPr="007041A5">
        <w:rPr>
          <w:b/>
          <w:bCs/>
        </w:rPr>
        <w:fldChar w:fldCharType="begin"/>
      </w:r>
      <w:r w:rsidRPr="007041A5">
        <w:rPr>
          <w:b/>
          <w:bCs/>
        </w:rPr>
        <w:instrText xml:space="preserve"> SEQ Table \* ARABIC </w:instrText>
      </w:r>
      <w:r w:rsidRPr="007041A5">
        <w:rPr>
          <w:b/>
          <w:bCs/>
        </w:rPr>
        <w:fldChar w:fldCharType="separate"/>
      </w:r>
      <w:r w:rsidR="00823BF7">
        <w:rPr>
          <w:b/>
          <w:bCs/>
          <w:noProof/>
        </w:rPr>
        <w:t>8</w:t>
      </w:r>
      <w:r w:rsidRPr="007041A5">
        <w:rPr>
          <w:b/>
          <w:bCs/>
        </w:rPr>
        <w:fldChar w:fldCharType="end"/>
      </w:r>
      <w:r w:rsidRPr="007041A5">
        <w:rPr>
          <w:b/>
          <w:bCs/>
        </w:rPr>
        <w:t>.</w:t>
      </w:r>
      <w:r>
        <w:t xml:space="preserve"> </w:t>
      </w:r>
      <w:r w:rsidRPr="007644B5">
        <w:t>Performance Summary of Representative Optimal Solutions</w:t>
      </w:r>
    </w:p>
    <w:tbl>
      <w:tblPr>
        <w:tblStyle w:val="ab"/>
        <w:tblW w:w="0" w:type="auto"/>
        <w:tblInd w:w="0" w:type="dxa"/>
        <w:tblLook w:val="04A0" w:firstRow="1" w:lastRow="0" w:firstColumn="1" w:lastColumn="0" w:noHBand="0" w:noVBand="1"/>
      </w:tblPr>
      <w:tblGrid>
        <w:gridCol w:w="1803"/>
        <w:gridCol w:w="1803"/>
        <w:gridCol w:w="1803"/>
        <w:gridCol w:w="1803"/>
        <w:gridCol w:w="1804"/>
      </w:tblGrid>
      <w:tr w:rsidR="00ED07DD" w14:paraId="74CFB0B7" w14:textId="77777777" w:rsidTr="0011275B">
        <w:tc>
          <w:tcPr>
            <w:tcW w:w="1803" w:type="dxa"/>
            <w:tcBorders>
              <w:top w:val="single" w:sz="4" w:space="0" w:color="auto"/>
              <w:left w:val="single" w:sz="4" w:space="0" w:color="auto"/>
              <w:bottom w:val="single" w:sz="4" w:space="0" w:color="auto"/>
              <w:right w:val="single" w:sz="4" w:space="0" w:color="auto"/>
            </w:tcBorders>
            <w:hideMark/>
          </w:tcPr>
          <w:p w14:paraId="5A71FB4A"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Solution ID</w:t>
            </w:r>
          </w:p>
        </w:tc>
        <w:tc>
          <w:tcPr>
            <w:tcW w:w="1803" w:type="dxa"/>
            <w:tcBorders>
              <w:top w:val="single" w:sz="4" w:space="0" w:color="auto"/>
              <w:left w:val="single" w:sz="4" w:space="0" w:color="auto"/>
              <w:bottom w:val="single" w:sz="4" w:space="0" w:color="auto"/>
              <w:right w:val="single" w:sz="4" w:space="0" w:color="auto"/>
            </w:tcBorders>
            <w:hideMark/>
          </w:tcPr>
          <w:p w14:paraId="61C227AA" w14:textId="2ED2B0FA" w:rsidR="00ED07DD" w:rsidRPr="00ED07DD" w:rsidRDefault="00823BF7">
            <w:pPr>
              <w:pStyle w:val="a4"/>
              <w:wordWrap/>
              <w:spacing w:line="360" w:lineRule="auto"/>
              <w:ind w:leftChars="0" w:left="0"/>
              <w:rPr>
                <w:rFonts w:ascii="Times New Roman" w:hAnsi="Times New Roman" w:cs="Times New Roman"/>
                <w:bCs/>
                <w:sz w:val="22"/>
              </w:rPr>
            </w:pPr>
            <m:oMathPara>
              <m:oMath>
                <m:sSub>
                  <m:sSubPr>
                    <m:ctrlPr>
                      <w:rPr>
                        <w:rFonts w:ascii="Cambria Math" w:hAnsi="Cambria Math" w:cs="Times New Roman"/>
                        <w:bCs/>
                        <w:i/>
                        <w:sz w:val="22"/>
                      </w:rPr>
                    </m:ctrlPr>
                  </m:sSubPr>
                  <m:e>
                    <m:r>
                      <w:rPr>
                        <w:rFonts w:ascii="Cambria Math" w:hAnsi="Cambria Math" w:cs="Times New Roman"/>
                        <w:sz w:val="22"/>
                      </w:rPr>
                      <m:t>f</m:t>
                    </m:r>
                  </m:e>
                  <m:sub>
                    <m:r>
                      <w:rPr>
                        <w:rFonts w:ascii="Cambria Math" w:hAnsi="Cambria Math" w:cs="Times New Roman"/>
                        <w:sz w:val="22"/>
                      </w:rPr>
                      <m:t>1</m:t>
                    </m:r>
                  </m:sub>
                </m:sSub>
              </m:oMath>
            </m:oMathPara>
          </w:p>
        </w:tc>
        <w:tc>
          <w:tcPr>
            <w:tcW w:w="1803" w:type="dxa"/>
            <w:tcBorders>
              <w:top w:val="single" w:sz="4" w:space="0" w:color="auto"/>
              <w:left w:val="single" w:sz="4" w:space="0" w:color="auto"/>
              <w:bottom w:val="single" w:sz="4" w:space="0" w:color="auto"/>
              <w:right w:val="single" w:sz="4" w:space="0" w:color="auto"/>
            </w:tcBorders>
            <w:hideMark/>
          </w:tcPr>
          <w:p w14:paraId="7078802B" w14:textId="56D6AC19" w:rsidR="00ED07DD" w:rsidRPr="00ED07DD" w:rsidRDefault="00823BF7">
            <w:pPr>
              <w:pStyle w:val="a4"/>
              <w:wordWrap/>
              <w:spacing w:line="360" w:lineRule="auto"/>
              <w:ind w:leftChars="0" w:left="0"/>
              <w:rPr>
                <w:rFonts w:ascii="Times New Roman" w:hAnsi="Times New Roman" w:cs="Times New Roman"/>
                <w:bCs/>
                <w:sz w:val="22"/>
              </w:rPr>
            </w:pPr>
            <m:oMathPara>
              <m:oMath>
                <m:sSub>
                  <m:sSubPr>
                    <m:ctrlPr>
                      <w:rPr>
                        <w:rFonts w:ascii="Cambria Math" w:hAnsi="Cambria Math" w:cs="Times New Roman"/>
                        <w:bCs/>
                        <w:i/>
                        <w:sz w:val="22"/>
                      </w:rPr>
                    </m:ctrlPr>
                  </m:sSubPr>
                  <m:e>
                    <m:r>
                      <w:rPr>
                        <w:rFonts w:ascii="Cambria Math" w:hAnsi="Cambria Math" w:cs="Times New Roman"/>
                        <w:sz w:val="22"/>
                      </w:rPr>
                      <m:t>f</m:t>
                    </m:r>
                  </m:e>
                  <m:sub>
                    <m:r>
                      <w:rPr>
                        <w:rFonts w:ascii="Cambria Math" w:hAnsi="Cambria Math" w:cs="Times New Roman"/>
                        <w:sz w:val="22"/>
                      </w:rPr>
                      <m:t>2</m:t>
                    </m:r>
                  </m:sub>
                </m:sSub>
              </m:oMath>
            </m:oMathPara>
          </w:p>
        </w:tc>
        <w:tc>
          <w:tcPr>
            <w:tcW w:w="1803" w:type="dxa"/>
            <w:tcBorders>
              <w:top w:val="single" w:sz="4" w:space="0" w:color="auto"/>
              <w:left w:val="single" w:sz="4" w:space="0" w:color="auto"/>
              <w:bottom w:val="single" w:sz="4" w:space="0" w:color="auto"/>
              <w:right w:val="single" w:sz="4" w:space="0" w:color="auto"/>
            </w:tcBorders>
            <w:hideMark/>
          </w:tcPr>
          <w:p w14:paraId="59D9E289"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Total Cost (won)</w:t>
            </w:r>
          </w:p>
        </w:tc>
        <w:tc>
          <w:tcPr>
            <w:tcW w:w="1804" w:type="dxa"/>
            <w:tcBorders>
              <w:top w:val="single" w:sz="4" w:space="0" w:color="auto"/>
              <w:left w:val="single" w:sz="4" w:space="0" w:color="auto"/>
              <w:bottom w:val="single" w:sz="4" w:space="0" w:color="auto"/>
              <w:right w:val="single" w:sz="4" w:space="0" w:color="auto"/>
            </w:tcBorders>
            <w:hideMark/>
          </w:tcPr>
          <w:p w14:paraId="16D497C9" w14:textId="0D9A8CB4"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 xml:space="preserve">Total </w:t>
            </w:r>
            <m:oMath>
              <m:r>
                <w:rPr>
                  <w:rFonts w:ascii="Cambria Math" w:hAnsi="Cambria Math" w:cs="Times New Roman"/>
                  <w:sz w:val="22"/>
                </w:rPr>
                <m:t>C</m:t>
              </m:r>
              <m:sSub>
                <m:sSubPr>
                  <m:ctrlPr>
                    <w:rPr>
                      <w:rFonts w:ascii="Cambria Math" w:hAnsi="Cambria Math" w:cs="Times New Roman"/>
                      <w:bCs/>
                      <w:i/>
                      <w:sz w:val="22"/>
                    </w:rPr>
                  </m:ctrlPr>
                </m:sSubPr>
                <m:e>
                  <m:r>
                    <w:rPr>
                      <w:rFonts w:ascii="Cambria Math" w:hAnsi="Cambria Math" w:cs="Times New Roman"/>
                      <w:sz w:val="22"/>
                    </w:rPr>
                    <m:t>O</m:t>
                  </m:r>
                </m:e>
                <m:sub>
                  <m:r>
                    <w:rPr>
                      <w:rFonts w:ascii="Cambria Math" w:hAnsi="Cambria Math" w:cs="Times New Roman"/>
                      <w:sz w:val="22"/>
                    </w:rPr>
                    <m:t>2</m:t>
                  </m:r>
                </m:sub>
              </m:sSub>
            </m:oMath>
            <w:r w:rsidRPr="00ED07DD">
              <w:rPr>
                <w:rFonts w:ascii="Times New Roman" w:hAnsi="Times New Roman" w:cs="Times New Roman"/>
                <w:bCs/>
                <w:sz w:val="22"/>
              </w:rPr>
              <w:t xml:space="preserve"> (</w:t>
            </w:r>
            <m:oMath>
              <m:r>
                <w:rPr>
                  <w:rFonts w:ascii="Cambria Math" w:hAnsi="Cambria Math" w:cs="Times New Roman"/>
                  <w:sz w:val="22"/>
                </w:rPr>
                <m:t>kgC</m:t>
              </m:r>
              <m:sSub>
                <m:sSubPr>
                  <m:ctrlPr>
                    <w:rPr>
                      <w:rFonts w:ascii="Cambria Math" w:hAnsi="Cambria Math" w:cs="Times New Roman"/>
                      <w:bCs/>
                      <w:i/>
                      <w:sz w:val="22"/>
                    </w:rPr>
                  </m:ctrlPr>
                </m:sSubPr>
                <m:e>
                  <m:r>
                    <w:rPr>
                      <w:rFonts w:ascii="Cambria Math" w:hAnsi="Cambria Math" w:cs="Times New Roman"/>
                      <w:sz w:val="22"/>
                    </w:rPr>
                    <m:t>O</m:t>
                  </m:r>
                </m:e>
                <m:sub>
                  <m:r>
                    <w:rPr>
                      <w:rFonts w:ascii="Cambria Math" w:hAnsi="Cambria Math" w:cs="Times New Roman"/>
                      <w:sz w:val="22"/>
                    </w:rPr>
                    <m:t>2</m:t>
                  </m:r>
                </m:sub>
              </m:sSub>
              <m:r>
                <w:rPr>
                  <w:rFonts w:ascii="Cambria Math" w:hAnsi="Cambria Math" w:cs="Times New Roman"/>
                  <w:sz w:val="22"/>
                </w:rPr>
                <m:t>e</m:t>
              </m:r>
            </m:oMath>
            <w:r w:rsidRPr="00ED07DD">
              <w:rPr>
                <w:rFonts w:ascii="Times New Roman" w:hAnsi="Times New Roman" w:cs="Times New Roman"/>
                <w:bCs/>
                <w:sz w:val="22"/>
              </w:rPr>
              <w:t>)</w:t>
            </w:r>
          </w:p>
        </w:tc>
      </w:tr>
      <w:tr w:rsidR="00ED07DD" w14:paraId="5B2A47CF" w14:textId="77777777" w:rsidTr="0011275B">
        <w:tc>
          <w:tcPr>
            <w:tcW w:w="1803" w:type="dxa"/>
            <w:tcBorders>
              <w:top w:val="single" w:sz="4" w:space="0" w:color="auto"/>
              <w:left w:val="single" w:sz="4" w:space="0" w:color="auto"/>
              <w:bottom w:val="single" w:sz="4" w:space="0" w:color="auto"/>
              <w:right w:val="single" w:sz="4" w:space="0" w:color="auto"/>
            </w:tcBorders>
            <w:hideMark/>
          </w:tcPr>
          <w:p w14:paraId="5EBB4D3F"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Sol #1</w:t>
            </w:r>
          </w:p>
        </w:tc>
        <w:tc>
          <w:tcPr>
            <w:tcW w:w="1803" w:type="dxa"/>
            <w:tcBorders>
              <w:top w:val="single" w:sz="4" w:space="0" w:color="auto"/>
              <w:left w:val="single" w:sz="4" w:space="0" w:color="auto"/>
              <w:bottom w:val="single" w:sz="4" w:space="0" w:color="auto"/>
              <w:right w:val="single" w:sz="4" w:space="0" w:color="auto"/>
            </w:tcBorders>
            <w:hideMark/>
          </w:tcPr>
          <w:p w14:paraId="528F51F6"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0.3096</w:t>
            </w:r>
          </w:p>
        </w:tc>
        <w:tc>
          <w:tcPr>
            <w:tcW w:w="1803" w:type="dxa"/>
            <w:tcBorders>
              <w:top w:val="single" w:sz="4" w:space="0" w:color="auto"/>
              <w:left w:val="single" w:sz="4" w:space="0" w:color="auto"/>
              <w:bottom w:val="single" w:sz="4" w:space="0" w:color="auto"/>
              <w:right w:val="single" w:sz="4" w:space="0" w:color="auto"/>
            </w:tcBorders>
            <w:hideMark/>
          </w:tcPr>
          <w:p w14:paraId="5F482FAB"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0.4112</w:t>
            </w:r>
          </w:p>
        </w:tc>
        <w:tc>
          <w:tcPr>
            <w:tcW w:w="1803" w:type="dxa"/>
            <w:tcBorders>
              <w:top w:val="single" w:sz="4" w:space="0" w:color="auto"/>
              <w:left w:val="single" w:sz="4" w:space="0" w:color="auto"/>
              <w:bottom w:val="single" w:sz="4" w:space="0" w:color="auto"/>
              <w:right w:val="single" w:sz="4" w:space="0" w:color="auto"/>
            </w:tcBorders>
            <w:hideMark/>
          </w:tcPr>
          <w:p w14:paraId="6F59A323"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27,068,446</w:t>
            </w:r>
          </w:p>
        </w:tc>
        <w:tc>
          <w:tcPr>
            <w:tcW w:w="1804" w:type="dxa"/>
            <w:tcBorders>
              <w:top w:val="single" w:sz="4" w:space="0" w:color="auto"/>
              <w:left w:val="single" w:sz="4" w:space="0" w:color="auto"/>
              <w:bottom w:val="single" w:sz="4" w:space="0" w:color="auto"/>
              <w:right w:val="single" w:sz="4" w:space="0" w:color="auto"/>
            </w:tcBorders>
            <w:hideMark/>
          </w:tcPr>
          <w:p w14:paraId="5CD464C2"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83,211</w:t>
            </w:r>
          </w:p>
        </w:tc>
      </w:tr>
      <w:tr w:rsidR="00ED07DD" w14:paraId="577477B3" w14:textId="77777777" w:rsidTr="0011275B">
        <w:tc>
          <w:tcPr>
            <w:tcW w:w="1803" w:type="dxa"/>
            <w:tcBorders>
              <w:top w:val="single" w:sz="4" w:space="0" w:color="auto"/>
              <w:left w:val="single" w:sz="4" w:space="0" w:color="auto"/>
              <w:bottom w:val="single" w:sz="4" w:space="0" w:color="auto"/>
              <w:right w:val="single" w:sz="4" w:space="0" w:color="auto"/>
            </w:tcBorders>
            <w:hideMark/>
          </w:tcPr>
          <w:p w14:paraId="0011A82B"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Sol #12</w:t>
            </w:r>
          </w:p>
        </w:tc>
        <w:tc>
          <w:tcPr>
            <w:tcW w:w="1803" w:type="dxa"/>
            <w:tcBorders>
              <w:top w:val="single" w:sz="4" w:space="0" w:color="auto"/>
              <w:left w:val="single" w:sz="4" w:space="0" w:color="auto"/>
              <w:bottom w:val="single" w:sz="4" w:space="0" w:color="auto"/>
              <w:right w:val="single" w:sz="4" w:space="0" w:color="auto"/>
            </w:tcBorders>
            <w:hideMark/>
          </w:tcPr>
          <w:p w14:paraId="406D368A"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0.3395</w:t>
            </w:r>
          </w:p>
        </w:tc>
        <w:tc>
          <w:tcPr>
            <w:tcW w:w="1803" w:type="dxa"/>
            <w:tcBorders>
              <w:top w:val="single" w:sz="4" w:space="0" w:color="auto"/>
              <w:left w:val="single" w:sz="4" w:space="0" w:color="auto"/>
              <w:bottom w:val="single" w:sz="4" w:space="0" w:color="auto"/>
              <w:right w:val="single" w:sz="4" w:space="0" w:color="auto"/>
            </w:tcBorders>
            <w:hideMark/>
          </w:tcPr>
          <w:p w14:paraId="38D21976"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0.3794</w:t>
            </w:r>
          </w:p>
        </w:tc>
        <w:tc>
          <w:tcPr>
            <w:tcW w:w="1803" w:type="dxa"/>
            <w:tcBorders>
              <w:top w:val="single" w:sz="4" w:space="0" w:color="auto"/>
              <w:left w:val="single" w:sz="4" w:space="0" w:color="auto"/>
              <w:bottom w:val="single" w:sz="4" w:space="0" w:color="auto"/>
              <w:right w:val="single" w:sz="4" w:space="0" w:color="auto"/>
            </w:tcBorders>
            <w:hideMark/>
          </w:tcPr>
          <w:p w14:paraId="6F27965C"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28,772,553</w:t>
            </w:r>
          </w:p>
        </w:tc>
        <w:tc>
          <w:tcPr>
            <w:tcW w:w="1804" w:type="dxa"/>
            <w:tcBorders>
              <w:top w:val="single" w:sz="4" w:space="0" w:color="auto"/>
              <w:left w:val="single" w:sz="4" w:space="0" w:color="auto"/>
              <w:bottom w:val="single" w:sz="4" w:space="0" w:color="auto"/>
              <w:right w:val="single" w:sz="4" w:space="0" w:color="auto"/>
            </w:tcBorders>
            <w:hideMark/>
          </w:tcPr>
          <w:p w14:paraId="5CC04719"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88,274</w:t>
            </w:r>
          </w:p>
        </w:tc>
      </w:tr>
      <w:tr w:rsidR="00ED07DD" w14:paraId="2E62B312" w14:textId="77777777" w:rsidTr="0011275B">
        <w:tc>
          <w:tcPr>
            <w:tcW w:w="1803" w:type="dxa"/>
            <w:tcBorders>
              <w:top w:val="single" w:sz="4" w:space="0" w:color="auto"/>
              <w:left w:val="single" w:sz="4" w:space="0" w:color="auto"/>
              <w:bottom w:val="single" w:sz="4" w:space="0" w:color="auto"/>
              <w:right w:val="single" w:sz="4" w:space="0" w:color="auto"/>
            </w:tcBorders>
            <w:hideMark/>
          </w:tcPr>
          <w:p w14:paraId="2A210444"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Sol #23</w:t>
            </w:r>
          </w:p>
        </w:tc>
        <w:tc>
          <w:tcPr>
            <w:tcW w:w="1803" w:type="dxa"/>
            <w:tcBorders>
              <w:top w:val="single" w:sz="4" w:space="0" w:color="auto"/>
              <w:left w:val="single" w:sz="4" w:space="0" w:color="auto"/>
              <w:bottom w:val="single" w:sz="4" w:space="0" w:color="auto"/>
              <w:right w:val="single" w:sz="4" w:space="0" w:color="auto"/>
            </w:tcBorders>
            <w:hideMark/>
          </w:tcPr>
          <w:p w14:paraId="4FAD704E"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0.8715</w:t>
            </w:r>
          </w:p>
        </w:tc>
        <w:tc>
          <w:tcPr>
            <w:tcW w:w="1803" w:type="dxa"/>
            <w:tcBorders>
              <w:top w:val="single" w:sz="4" w:space="0" w:color="auto"/>
              <w:left w:val="single" w:sz="4" w:space="0" w:color="auto"/>
              <w:bottom w:val="single" w:sz="4" w:space="0" w:color="auto"/>
              <w:right w:val="single" w:sz="4" w:space="0" w:color="auto"/>
            </w:tcBorders>
            <w:hideMark/>
          </w:tcPr>
          <w:p w14:paraId="4BBA44BD"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0.2179</w:t>
            </w:r>
          </w:p>
        </w:tc>
        <w:tc>
          <w:tcPr>
            <w:tcW w:w="1803" w:type="dxa"/>
            <w:tcBorders>
              <w:top w:val="single" w:sz="4" w:space="0" w:color="auto"/>
              <w:left w:val="single" w:sz="4" w:space="0" w:color="auto"/>
              <w:bottom w:val="single" w:sz="4" w:space="0" w:color="auto"/>
              <w:right w:val="single" w:sz="4" w:space="0" w:color="auto"/>
            </w:tcBorders>
            <w:hideMark/>
          </w:tcPr>
          <w:p w14:paraId="43EBEFC9" w14:textId="77777777" w:rsidR="00ED07DD" w:rsidRPr="00ED07DD" w:rsidRDefault="00ED07DD">
            <w:pPr>
              <w:pStyle w:val="a4"/>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59,107,481</w:t>
            </w:r>
          </w:p>
        </w:tc>
        <w:tc>
          <w:tcPr>
            <w:tcW w:w="1804" w:type="dxa"/>
            <w:tcBorders>
              <w:top w:val="single" w:sz="4" w:space="0" w:color="auto"/>
              <w:left w:val="single" w:sz="4" w:space="0" w:color="auto"/>
              <w:bottom w:val="single" w:sz="4" w:space="0" w:color="auto"/>
              <w:right w:val="single" w:sz="4" w:space="0" w:color="auto"/>
            </w:tcBorders>
            <w:hideMark/>
          </w:tcPr>
          <w:p w14:paraId="4D5AC5CA" w14:textId="77777777" w:rsidR="00ED07DD" w:rsidRPr="00ED07DD" w:rsidRDefault="00ED07DD">
            <w:pPr>
              <w:pStyle w:val="a4"/>
              <w:keepNext/>
              <w:wordWrap/>
              <w:spacing w:line="360" w:lineRule="auto"/>
              <w:ind w:leftChars="0" w:left="0"/>
              <w:rPr>
                <w:rFonts w:ascii="Times New Roman" w:hAnsi="Times New Roman" w:cs="Times New Roman"/>
                <w:bCs/>
                <w:sz w:val="22"/>
              </w:rPr>
            </w:pPr>
            <w:r w:rsidRPr="00ED07DD">
              <w:rPr>
                <w:rFonts w:ascii="Times New Roman" w:hAnsi="Times New Roman" w:cs="Times New Roman"/>
                <w:bCs/>
                <w:sz w:val="22"/>
              </w:rPr>
              <w:t>178,647</w:t>
            </w:r>
          </w:p>
        </w:tc>
      </w:tr>
    </w:tbl>
    <w:p w14:paraId="69B965F2" w14:textId="685D3DB9" w:rsidR="007540F0" w:rsidRDefault="007540F0" w:rsidP="007540F0">
      <w:pPr>
        <w:pStyle w:val="SCIFigure"/>
        <w:ind w:left="600"/>
      </w:pPr>
      <w:r w:rsidRPr="007540F0">
        <w:rPr>
          <w:b/>
          <w:bCs/>
        </w:rPr>
        <w:t xml:space="preserve">Table </w:t>
      </w:r>
      <w:r w:rsidRPr="007540F0">
        <w:rPr>
          <w:b/>
          <w:bCs/>
        </w:rPr>
        <w:fldChar w:fldCharType="begin"/>
      </w:r>
      <w:r w:rsidRPr="007540F0">
        <w:rPr>
          <w:b/>
          <w:bCs/>
        </w:rPr>
        <w:instrText xml:space="preserve"> SEQ Table \* ARABIC </w:instrText>
      </w:r>
      <w:r w:rsidRPr="007540F0">
        <w:rPr>
          <w:b/>
          <w:bCs/>
        </w:rPr>
        <w:fldChar w:fldCharType="separate"/>
      </w:r>
      <w:r w:rsidR="00823BF7">
        <w:rPr>
          <w:b/>
          <w:bCs/>
          <w:noProof/>
        </w:rPr>
        <w:t>9</w:t>
      </w:r>
      <w:r w:rsidRPr="007540F0">
        <w:rPr>
          <w:b/>
          <w:bCs/>
        </w:rPr>
        <w:fldChar w:fldCharType="end"/>
      </w:r>
      <w:r w:rsidRPr="007540F0">
        <w:rPr>
          <w:b/>
          <w:bCs/>
        </w:rPr>
        <w:t>.</w:t>
      </w:r>
      <w:r>
        <w:t xml:space="preserve"> </w:t>
      </w:r>
      <w:r w:rsidRPr="00A8153C">
        <w:t>Genetic Information of Representative Solutions</w:t>
      </w:r>
    </w:p>
    <w:tbl>
      <w:tblPr>
        <w:tblStyle w:val="30"/>
        <w:tblW w:w="5185" w:type="pct"/>
        <w:jc w:val="center"/>
        <w:tblInd w:w="0" w:type="dxa"/>
        <w:tblLook w:val="04A0" w:firstRow="1" w:lastRow="0" w:firstColumn="1" w:lastColumn="0" w:noHBand="0" w:noVBand="1"/>
      </w:tblPr>
      <w:tblGrid>
        <w:gridCol w:w="1557"/>
        <w:gridCol w:w="1557"/>
        <w:gridCol w:w="1558"/>
        <w:gridCol w:w="1560"/>
        <w:gridCol w:w="1558"/>
        <w:gridCol w:w="1560"/>
      </w:tblGrid>
      <w:tr w:rsidR="007540F0" w14:paraId="46EA7EDD" w14:textId="77777777" w:rsidTr="007540F0">
        <w:trPr>
          <w:trHeight w:val="440"/>
          <w:jc w:val="center"/>
        </w:trPr>
        <w:tc>
          <w:tcPr>
            <w:tcW w:w="1665" w:type="pct"/>
            <w:gridSpan w:val="2"/>
            <w:tcBorders>
              <w:top w:val="single" w:sz="4" w:space="0" w:color="auto"/>
              <w:left w:val="single" w:sz="4" w:space="0" w:color="auto"/>
              <w:bottom w:val="single" w:sz="4" w:space="0" w:color="auto"/>
              <w:right w:val="single" w:sz="4" w:space="0" w:color="auto"/>
            </w:tcBorders>
            <w:hideMark/>
          </w:tcPr>
          <w:p w14:paraId="007DB332"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Sol #1 (Economical)</w:t>
            </w:r>
          </w:p>
        </w:tc>
        <w:tc>
          <w:tcPr>
            <w:tcW w:w="1667" w:type="pct"/>
            <w:gridSpan w:val="2"/>
            <w:tcBorders>
              <w:top w:val="single" w:sz="4" w:space="0" w:color="auto"/>
              <w:left w:val="single" w:sz="4" w:space="0" w:color="auto"/>
              <w:bottom w:val="single" w:sz="4" w:space="0" w:color="auto"/>
              <w:right w:val="single" w:sz="4" w:space="0" w:color="auto"/>
            </w:tcBorders>
            <w:hideMark/>
          </w:tcPr>
          <w:p w14:paraId="7150362A"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Sol #12 (Balanced)</w:t>
            </w:r>
          </w:p>
        </w:tc>
        <w:tc>
          <w:tcPr>
            <w:tcW w:w="1667" w:type="pct"/>
            <w:gridSpan w:val="2"/>
            <w:tcBorders>
              <w:top w:val="single" w:sz="4" w:space="0" w:color="auto"/>
              <w:left w:val="single" w:sz="4" w:space="0" w:color="auto"/>
              <w:bottom w:val="single" w:sz="4" w:space="0" w:color="auto"/>
              <w:right w:val="single" w:sz="4" w:space="0" w:color="auto"/>
            </w:tcBorders>
            <w:hideMark/>
          </w:tcPr>
          <w:p w14:paraId="2D3AE185"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Sol #23 (Conservative)</w:t>
            </w:r>
          </w:p>
        </w:tc>
      </w:tr>
      <w:tr w:rsidR="007540F0" w14:paraId="53661E09"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2D11AC11"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Gene</w:t>
            </w:r>
          </w:p>
        </w:tc>
        <w:tc>
          <w:tcPr>
            <w:tcW w:w="833" w:type="pct"/>
            <w:tcBorders>
              <w:top w:val="single" w:sz="4" w:space="0" w:color="auto"/>
              <w:left w:val="single" w:sz="4" w:space="0" w:color="auto"/>
              <w:bottom w:val="single" w:sz="4" w:space="0" w:color="auto"/>
              <w:right w:val="single" w:sz="4" w:space="0" w:color="auto"/>
            </w:tcBorders>
            <w:hideMark/>
          </w:tcPr>
          <w:p w14:paraId="1A02E278"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Section</w:t>
            </w:r>
          </w:p>
        </w:tc>
        <w:tc>
          <w:tcPr>
            <w:tcW w:w="833" w:type="pct"/>
            <w:tcBorders>
              <w:top w:val="single" w:sz="4" w:space="0" w:color="auto"/>
              <w:left w:val="single" w:sz="4" w:space="0" w:color="auto"/>
              <w:bottom w:val="single" w:sz="4" w:space="0" w:color="auto"/>
              <w:right w:val="single" w:sz="4" w:space="0" w:color="auto"/>
            </w:tcBorders>
            <w:hideMark/>
          </w:tcPr>
          <w:p w14:paraId="7BB6C458"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Gene</w:t>
            </w:r>
          </w:p>
        </w:tc>
        <w:tc>
          <w:tcPr>
            <w:tcW w:w="834" w:type="pct"/>
            <w:tcBorders>
              <w:top w:val="single" w:sz="4" w:space="0" w:color="auto"/>
              <w:left w:val="single" w:sz="4" w:space="0" w:color="auto"/>
              <w:bottom w:val="single" w:sz="4" w:space="0" w:color="auto"/>
              <w:right w:val="single" w:sz="4" w:space="0" w:color="auto"/>
            </w:tcBorders>
            <w:hideMark/>
          </w:tcPr>
          <w:p w14:paraId="2D97715C"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Section</w:t>
            </w:r>
          </w:p>
        </w:tc>
        <w:tc>
          <w:tcPr>
            <w:tcW w:w="833" w:type="pct"/>
            <w:tcBorders>
              <w:top w:val="single" w:sz="4" w:space="0" w:color="auto"/>
              <w:left w:val="single" w:sz="4" w:space="0" w:color="auto"/>
              <w:bottom w:val="single" w:sz="4" w:space="0" w:color="auto"/>
              <w:right w:val="single" w:sz="4" w:space="0" w:color="auto"/>
            </w:tcBorders>
            <w:hideMark/>
          </w:tcPr>
          <w:p w14:paraId="25E4A6F9"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Gene</w:t>
            </w:r>
          </w:p>
        </w:tc>
        <w:tc>
          <w:tcPr>
            <w:tcW w:w="834" w:type="pct"/>
            <w:tcBorders>
              <w:top w:val="single" w:sz="4" w:space="0" w:color="auto"/>
              <w:left w:val="single" w:sz="4" w:space="0" w:color="auto"/>
              <w:bottom w:val="single" w:sz="4" w:space="0" w:color="auto"/>
              <w:right w:val="single" w:sz="4" w:space="0" w:color="auto"/>
            </w:tcBorders>
            <w:hideMark/>
          </w:tcPr>
          <w:p w14:paraId="4FE65C0C"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Section</w:t>
            </w:r>
          </w:p>
        </w:tc>
      </w:tr>
      <w:tr w:rsidR="007540F0" w14:paraId="491A2271"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0F9B2BC5"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284</w:t>
            </w:r>
          </w:p>
        </w:tc>
        <w:tc>
          <w:tcPr>
            <w:tcW w:w="833" w:type="pct"/>
            <w:tcBorders>
              <w:top w:val="single" w:sz="4" w:space="0" w:color="auto"/>
              <w:left w:val="single" w:sz="4" w:space="0" w:color="auto"/>
              <w:bottom w:val="single" w:sz="4" w:space="0" w:color="auto"/>
              <w:right w:val="single" w:sz="4" w:space="0" w:color="auto"/>
            </w:tcBorders>
            <w:hideMark/>
          </w:tcPr>
          <w:p w14:paraId="4EEAD8A4"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350</w:t>
            </w:r>
          </w:p>
        </w:tc>
        <w:tc>
          <w:tcPr>
            <w:tcW w:w="833" w:type="pct"/>
            <w:tcBorders>
              <w:top w:val="single" w:sz="4" w:space="0" w:color="auto"/>
              <w:left w:val="single" w:sz="4" w:space="0" w:color="auto"/>
              <w:bottom w:val="single" w:sz="4" w:space="0" w:color="auto"/>
              <w:right w:val="single" w:sz="4" w:space="0" w:color="auto"/>
            </w:tcBorders>
            <w:hideMark/>
          </w:tcPr>
          <w:p w14:paraId="2285EEA3"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284</w:t>
            </w:r>
          </w:p>
        </w:tc>
        <w:tc>
          <w:tcPr>
            <w:tcW w:w="834" w:type="pct"/>
            <w:tcBorders>
              <w:top w:val="single" w:sz="4" w:space="0" w:color="auto"/>
              <w:left w:val="single" w:sz="4" w:space="0" w:color="auto"/>
              <w:bottom w:val="single" w:sz="4" w:space="0" w:color="auto"/>
              <w:right w:val="single" w:sz="4" w:space="0" w:color="auto"/>
            </w:tcBorders>
            <w:hideMark/>
          </w:tcPr>
          <w:p w14:paraId="07209BA4"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350</w:t>
            </w:r>
          </w:p>
        </w:tc>
        <w:tc>
          <w:tcPr>
            <w:tcW w:w="833" w:type="pct"/>
            <w:tcBorders>
              <w:top w:val="single" w:sz="4" w:space="0" w:color="auto"/>
              <w:left w:val="single" w:sz="4" w:space="0" w:color="auto"/>
              <w:bottom w:val="single" w:sz="4" w:space="0" w:color="auto"/>
              <w:right w:val="single" w:sz="4" w:space="0" w:color="auto"/>
            </w:tcBorders>
            <w:hideMark/>
          </w:tcPr>
          <w:p w14:paraId="08FF8D71"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947</w:t>
            </w:r>
          </w:p>
        </w:tc>
        <w:tc>
          <w:tcPr>
            <w:tcW w:w="834" w:type="pct"/>
            <w:tcBorders>
              <w:top w:val="single" w:sz="4" w:space="0" w:color="auto"/>
              <w:left w:val="single" w:sz="4" w:space="0" w:color="auto"/>
              <w:bottom w:val="single" w:sz="4" w:space="0" w:color="auto"/>
              <w:right w:val="single" w:sz="4" w:space="0" w:color="auto"/>
            </w:tcBorders>
            <w:hideMark/>
          </w:tcPr>
          <w:p w14:paraId="4EE1D7A1"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600</w:t>
            </w:r>
            <w:r>
              <w:rPr>
                <w:rFonts w:ascii="맑은 고딕" w:eastAsia="맑은 고딕" w:hAnsi="맑은 고딕" w:cs="Times New Roman" w:hint="eastAsia"/>
                <w:bCs/>
                <w:sz w:val="22"/>
              </w:rPr>
              <w:t>ⅹ</w:t>
            </w:r>
            <w:r>
              <w:rPr>
                <w:rFonts w:ascii="Times New Roman" w:hAnsi="Times New Roman" w:cs="Times New Roman"/>
                <w:bCs/>
                <w:sz w:val="22"/>
              </w:rPr>
              <w:t>950</w:t>
            </w:r>
          </w:p>
        </w:tc>
      </w:tr>
      <w:tr w:rsidR="007540F0" w14:paraId="56AC5F0B"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0AA8128F"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560</w:t>
            </w:r>
          </w:p>
        </w:tc>
        <w:tc>
          <w:tcPr>
            <w:tcW w:w="833" w:type="pct"/>
            <w:tcBorders>
              <w:top w:val="single" w:sz="4" w:space="0" w:color="auto"/>
              <w:left w:val="single" w:sz="4" w:space="0" w:color="auto"/>
              <w:bottom w:val="single" w:sz="4" w:space="0" w:color="auto"/>
              <w:right w:val="single" w:sz="4" w:space="0" w:color="auto"/>
            </w:tcBorders>
            <w:hideMark/>
          </w:tcPr>
          <w:p w14:paraId="6CDCB2B1"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300</w:t>
            </w:r>
          </w:p>
        </w:tc>
        <w:tc>
          <w:tcPr>
            <w:tcW w:w="833" w:type="pct"/>
            <w:tcBorders>
              <w:top w:val="single" w:sz="4" w:space="0" w:color="auto"/>
              <w:left w:val="single" w:sz="4" w:space="0" w:color="auto"/>
              <w:bottom w:val="single" w:sz="4" w:space="0" w:color="auto"/>
              <w:right w:val="single" w:sz="4" w:space="0" w:color="auto"/>
            </w:tcBorders>
            <w:hideMark/>
          </w:tcPr>
          <w:p w14:paraId="69C019B9"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527</w:t>
            </w:r>
          </w:p>
        </w:tc>
        <w:tc>
          <w:tcPr>
            <w:tcW w:w="834" w:type="pct"/>
            <w:tcBorders>
              <w:top w:val="single" w:sz="4" w:space="0" w:color="auto"/>
              <w:left w:val="single" w:sz="4" w:space="0" w:color="auto"/>
              <w:bottom w:val="single" w:sz="4" w:space="0" w:color="auto"/>
              <w:right w:val="single" w:sz="4" w:space="0" w:color="auto"/>
            </w:tcBorders>
            <w:hideMark/>
          </w:tcPr>
          <w:p w14:paraId="09A7BDEE"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400</w:t>
            </w:r>
          </w:p>
        </w:tc>
        <w:tc>
          <w:tcPr>
            <w:tcW w:w="833" w:type="pct"/>
            <w:tcBorders>
              <w:top w:val="single" w:sz="4" w:space="0" w:color="auto"/>
              <w:left w:val="single" w:sz="4" w:space="0" w:color="auto"/>
              <w:bottom w:val="single" w:sz="4" w:space="0" w:color="auto"/>
              <w:right w:val="single" w:sz="4" w:space="0" w:color="auto"/>
            </w:tcBorders>
            <w:hideMark/>
          </w:tcPr>
          <w:p w14:paraId="032E0046"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988</w:t>
            </w:r>
          </w:p>
        </w:tc>
        <w:tc>
          <w:tcPr>
            <w:tcW w:w="834" w:type="pct"/>
            <w:tcBorders>
              <w:top w:val="single" w:sz="4" w:space="0" w:color="auto"/>
              <w:left w:val="single" w:sz="4" w:space="0" w:color="auto"/>
              <w:bottom w:val="single" w:sz="4" w:space="0" w:color="auto"/>
              <w:right w:val="single" w:sz="4" w:space="0" w:color="auto"/>
            </w:tcBorders>
            <w:hideMark/>
          </w:tcPr>
          <w:p w14:paraId="16CD225F"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600</w:t>
            </w:r>
            <w:r>
              <w:rPr>
                <w:rFonts w:ascii="맑은 고딕" w:eastAsia="맑은 고딕" w:hAnsi="맑은 고딕" w:cs="Times New Roman" w:hint="eastAsia"/>
                <w:bCs/>
                <w:sz w:val="22"/>
              </w:rPr>
              <w:t>ⅹ</w:t>
            </w:r>
            <w:r>
              <w:rPr>
                <w:rFonts w:ascii="Times New Roman" w:hAnsi="Times New Roman" w:cs="Times New Roman"/>
                <w:bCs/>
                <w:sz w:val="22"/>
              </w:rPr>
              <w:t>1200</w:t>
            </w:r>
          </w:p>
        </w:tc>
      </w:tr>
      <w:tr w:rsidR="007540F0" w14:paraId="227E90F9"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2DC7133F"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526</w:t>
            </w:r>
          </w:p>
        </w:tc>
        <w:tc>
          <w:tcPr>
            <w:tcW w:w="833" w:type="pct"/>
            <w:tcBorders>
              <w:top w:val="single" w:sz="4" w:space="0" w:color="auto"/>
              <w:left w:val="single" w:sz="4" w:space="0" w:color="auto"/>
              <w:bottom w:val="single" w:sz="4" w:space="0" w:color="auto"/>
              <w:right w:val="single" w:sz="4" w:space="0" w:color="auto"/>
            </w:tcBorders>
            <w:hideMark/>
          </w:tcPr>
          <w:p w14:paraId="493A2117"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400</w:t>
            </w:r>
          </w:p>
        </w:tc>
        <w:tc>
          <w:tcPr>
            <w:tcW w:w="833" w:type="pct"/>
            <w:tcBorders>
              <w:top w:val="single" w:sz="4" w:space="0" w:color="auto"/>
              <w:left w:val="single" w:sz="4" w:space="0" w:color="auto"/>
              <w:bottom w:val="single" w:sz="4" w:space="0" w:color="auto"/>
              <w:right w:val="single" w:sz="4" w:space="0" w:color="auto"/>
            </w:tcBorders>
            <w:hideMark/>
          </w:tcPr>
          <w:p w14:paraId="56145AF4"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842</w:t>
            </w:r>
          </w:p>
        </w:tc>
        <w:tc>
          <w:tcPr>
            <w:tcW w:w="834" w:type="pct"/>
            <w:tcBorders>
              <w:top w:val="single" w:sz="4" w:space="0" w:color="auto"/>
              <w:left w:val="single" w:sz="4" w:space="0" w:color="auto"/>
              <w:bottom w:val="single" w:sz="4" w:space="0" w:color="auto"/>
              <w:right w:val="single" w:sz="4" w:space="0" w:color="auto"/>
            </w:tcBorders>
            <w:hideMark/>
          </w:tcPr>
          <w:p w14:paraId="65F2162F"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350</w:t>
            </w:r>
          </w:p>
        </w:tc>
        <w:tc>
          <w:tcPr>
            <w:tcW w:w="833" w:type="pct"/>
            <w:tcBorders>
              <w:top w:val="single" w:sz="4" w:space="0" w:color="auto"/>
              <w:left w:val="single" w:sz="4" w:space="0" w:color="auto"/>
              <w:bottom w:val="single" w:sz="4" w:space="0" w:color="auto"/>
              <w:right w:val="single" w:sz="4" w:space="0" w:color="auto"/>
            </w:tcBorders>
            <w:hideMark/>
          </w:tcPr>
          <w:p w14:paraId="1349F739"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962</w:t>
            </w:r>
          </w:p>
        </w:tc>
        <w:tc>
          <w:tcPr>
            <w:tcW w:w="834" w:type="pct"/>
            <w:tcBorders>
              <w:top w:val="single" w:sz="4" w:space="0" w:color="auto"/>
              <w:left w:val="single" w:sz="4" w:space="0" w:color="auto"/>
              <w:bottom w:val="single" w:sz="4" w:space="0" w:color="auto"/>
              <w:right w:val="single" w:sz="4" w:space="0" w:color="auto"/>
            </w:tcBorders>
            <w:hideMark/>
          </w:tcPr>
          <w:p w14:paraId="179DF9A3"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550</w:t>
            </w:r>
            <w:r>
              <w:rPr>
                <w:rFonts w:ascii="맑은 고딕" w:eastAsia="맑은 고딕" w:hAnsi="맑은 고딕" w:cs="Times New Roman" w:hint="eastAsia"/>
                <w:bCs/>
                <w:sz w:val="22"/>
              </w:rPr>
              <w:t>ⅹ</w:t>
            </w:r>
            <w:r>
              <w:rPr>
                <w:rFonts w:ascii="Times New Roman" w:hAnsi="Times New Roman" w:cs="Times New Roman"/>
                <w:bCs/>
                <w:sz w:val="22"/>
              </w:rPr>
              <w:t>950</w:t>
            </w:r>
          </w:p>
        </w:tc>
      </w:tr>
      <w:tr w:rsidR="007540F0" w14:paraId="046A3483"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6C8C611E"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43</w:t>
            </w:r>
          </w:p>
        </w:tc>
        <w:tc>
          <w:tcPr>
            <w:tcW w:w="833" w:type="pct"/>
            <w:tcBorders>
              <w:top w:val="single" w:sz="4" w:space="0" w:color="auto"/>
              <w:left w:val="single" w:sz="4" w:space="0" w:color="auto"/>
              <w:bottom w:val="single" w:sz="4" w:space="0" w:color="auto"/>
              <w:right w:val="single" w:sz="4" w:space="0" w:color="auto"/>
            </w:tcBorders>
            <w:hideMark/>
          </w:tcPr>
          <w:p w14:paraId="6076B2BC"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300</w:t>
            </w:r>
          </w:p>
        </w:tc>
        <w:tc>
          <w:tcPr>
            <w:tcW w:w="833" w:type="pct"/>
            <w:tcBorders>
              <w:top w:val="single" w:sz="4" w:space="0" w:color="auto"/>
              <w:left w:val="single" w:sz="4" w:space="0" w:color="auto"/>
              <w:bottom w:val="single" w:sz="4" w:space="0" w:color="auto"/>
              <w:right w:val="single" w:sz="4" w:space="0" w:color="auto"/>
            </w:tcBorders>
            <w:hideMark/>
          </w:tcPr>
          <w:p w14:paraId="44B3B36F"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43</w:t>
            </w:r>
          </w:p>
        </w:tc>
        <w:tc>
          <w:tcPr>
            <w:tcW w:w="834" w:type="pct"/>
            <w:tcBorders>
              <w:top w:val="single" w:sz="4" w:space="0" w:color="auto"/>
              <w:left w:val="single" w:sz="4" w:space="0" w:color="auto"/>
              <w:bottom w:val="single" w:sz="4" w:space="0" w:color="auto"/>
              <w:right w:val="single" w:sz="4" w:space="0" w:color="auto"/>
            </w:tcBorders>
            <w:hideMark/>
          </w:tcPr>
          <w:p w14:paraId="3CF77AB2"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300</w:t>
            </w:r>
          </w:p>
        </w:tc>
        <w:tc>
          <w:tcPr>
            <w:tcW w:w="833" w:type="pct"/>
            <w:tcBorders>
              <w:top w:val="single" w:sz="4" w:space="0" w:color="auto"/>
              <w:left w:val="single" w:sz="4" w:space="0" w:color="auto"/>
              <w:bottom w:val="single" w:sz="4" w:space="0" w:color="auto"/>
              <w:right w:val="single" w:sz="4" w:space="0" w:color="auto"/>
            </w:tcBorders>
            <w:hideMark/>
          </w:tcPr>
          <w:p w14:paraId="7D2AE28A"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278</w:t>
            </w:r>
          </w:p>
        </w:tc>
        <w:tc>
          <w:tcPr>
            <w:tcW w:w="834" w:type="pct"/>
            <w:tcBorders>
              <w:top w:val="single" w:sz="4" w:space="0" w:color="auto"/>
              <w:left w:val="single" w:sz="4" w:space="0" w:color="auto"/>
              <w:bottom w:val="single" w:sz="4" w:space="0" w:color="auto"/>
              <w:right w:val="single" w:sz="4" w:space="0" w:color="auto"/>
            </w:tcBorders>
            <w:hideMark/>
          </w:tcPr>
          <w:p w14:paraId="7141CD34"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550</w:t>
            </w:r>
          </w:p>
        </w:tc>
      </w:tr>
      <w:tr w:rsidR="007540F0" w14:paraId="62DAB44C"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796D395D"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361</w:t>
            </w:r>
          </w:p>
        </w:tc>
        <w:tc>
          <w:tcPr>
            <w:tcW w:w="833" w:type="pct"/>
            <w:tcBorders>
              <w:top w:val="single" w:sz="4" w:space="0" w:color="auto"/>
              <w:left w:val="single" w:sz="4" w:space="0" w:color="auto"/>
              <w:bottom w:val="single" w:sz="4" w:space="0" w:color="auto"/>
              <w:right w:val="single" w:sz="4" w:space="0" w:color="auto"/>
            </w:tcBorders>
            <w:hideMark/>
          </w:tcPr>
          <w:p w14:paraId="6E3E9254"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300</w:t>
            </w:r>
          </w:p>
        </w:tc>
        <w:tc>
          <w:tcPr>
            <w:tcW w:w="833" w:type="pct"/>
            <w:tcBorders>
              <w:top w:val="single" w:sz="4" w:space="0" w:color="auto"/>
              <w:left w:val="single" w:sz="4" w:space="0" w:color="auto"/>
              <w:bottom w:val="single" w:sz="4" w:space="0" w:color="auto"/>
              <w:right w:val="single" w:sz="4" w:space="0" w:color="auto"/>
            </w:tcBorders>
            <w:hideMark/>
          </w:tcPr>
          <w:p w14:paraId="71808FEE"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361</w:t>
            </w:r>
          </w:p>
        </w:tc>
        <w:tc>
          <w:tcPr>
            <w:tcW w:w="834" w:type="pct"/>
            <w:tcBorders>
              <w:top w:val="single" w:sz="4" w:space="0" w:color="auto"/>
              <w:left w:val="single" w:sz="4" w:space="0" w:color="auto"/>
              <w:bottom w:val="single" w:sz="4" w:space="0" w:color="auto"/>
              <w:right w:val="single" w:sz="4" w:space="0" w:color="auto"/>
            </w:tcBorders>
            <w:hideMark/>
          </w:tcPr>
          <w:p w14:paraId="6C1EA18F"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300</w:t>
            </w:r>
          </w:p>
        </w:tc>
        <w:tc>
          <w:tcPr>
            <w:tcW w:w="833" w:type="pct"/>
            <w:tcBorders>
              <w:top w:val="single" w:sz="4" w:space="0" w:color="auto"/>
              <w:left w:val="single" w:sz="4" w:space="0" w:color="auto"/>
              <w:bottom w:val="single" w:sz="4" w:space="0" w:color="auto"/>
              <w:right w:val="single" w:sz="4" w:space="0" w:color="auto"/>
            </w:tcBorders>
            <w:hideMark/>
          </w:tcPr>
          <w:p w14:paraId="6E28CDC7"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366</w:t>
            </w:r>
          </w:p>
        </w:tc>
        <w:tc>
          <w:tcPr>
            <w:tcW w:w="834" w:type="pct"/>
            <w:tcBorders>
              <w:top w:val="single" w:sz="4" w:space="0" w:color="auto"/>
              <w:left w:val="single" w:sz="4" w:space="0" w:color="auto"/>
              <w:bottom w:val="single" w:sz="4" w:space="0" w:color="auto"/>
              <w:right w:val="single" w:sz="4" w:space="0" w:color="auto"/>
            </w:tcBorders>
            <w:hideMark/>
          </w:tcPr>
          <w:p w14:paraId="2E6B3B9D"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450</w:t>
            </w:r>
            <w:r>
              <w:rPr>
                <w:rFonts w:ascii="맑은 고딕" w:eastAsia="맑은 고딕" w:hAnsi="맑은 고딕" w:cs="Times New Roman" w:hint="eastAsia"/>
                <w:bCs/>
                <w:sz w:val="22"/>
              </w:rPr>
              <w:t>ⅹ</w:t>
            </w:r>
            <w:r>
              <w:rPr>
                <w:rFonts w:ascii="Times New Roman" w:hAnsi="Times New Roman" w:cs="Times New Roman"/>
                <w:bCs/>
                <w:sz w:val="22"/>
              </w:rPr>
              <w:t>600</w:t>
            </w:r>
          </w:p>
        </w:tc>
      </w:tr>
      <w:tr w:rsidR="007540F0" w14:paraId="6F6DEEA6"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7B43C5A3"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284</w:t>
            </w:r>
          </w:p>
        </w:tc>
        <w:tc>
          <w:tcPr>
            <w:tcW w:w="833" w:type="pct"/>
            <w:tcBorders>
              <w:top w:val="single" w:sz="4" w:space="0" w:color="auto"/>
              <w:left w:val="single" w:sz="4" w:space="0" w:color="auto"/>
              <w:bottom w:val="single" w:sz="4" w:space="0" w:color="auto"/>
              <w:right w:val="single" w:sz="4" w:space="0" w:color="auto"/>
            </w:tcBorders>
            <w:hideMark/>
          </w:tcPr>
          <w:p w14:paraId="7201EBFB"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350</w:t>
            </w:r>
          </w:p>
        </w:tc>
        <w:tc>
          <w:tcPr>
            <w:tcW w:w="833" w:type="pct"/>
            <w:tcBorders>
              <w:top w:val="single" w:sz="4" w:space="0" w:color="auto"/>
              <w:left w:val="single" w:sz="4" w:space="0" w:color="auto"/>
              <w:bottom w:val="single" w:sz="4" w:space="0" w:color="auto"/>
              <w:right w:val="single" w:sz="4" w:space="0" w:color="auto"/>
            </w:tcBorders>
            <w:hideMark/>
          </w:tcPr>
          <w:p w14:paraId="4EC7006E"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283</w:t>
            </w:r>
          </w:p>
        </w:tc>
        <w:tc>
          <w:tcPr>
            <w:tcW w:w="834" w:type="pct"/>
            <w:tcBorders>
              <w:top w:val="single" w:sz="4" w:space="0" w:color="auto"/>
              <w:left w:val="single" w:sz="4" w:space="0" w:color="auto"/>
              <w:bottom w:val="single" w:sz="4" w:space="0" w:color="auto"/>
              <w:right w:val="single" w:sz="4" w:space="0" w:color="auto"/>
            </w:tcBorders>
            <w:hideMark/>
          </w:tcPr>
          <w:p w14:paraId="43686CBA"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300</w:t>
            </w:r>
          </w:p>
        </w:tc>
        <w:tc>
          <w:tcPr>
            <w:tcW w:w="833" w:type="pct"/>
            <w:tcBorders>
              <w:top w:val="single" w:sz="4" w:space="0" w:color="auto"/>
              <w:left w:val="single" w:sz="4" w:space="0" w:color="auto"/>
              <w:bottom w:val="single" w:sz="4" w:space="0" w:color="auto"/>
              <w:right w:val="single" w:sz="4" w:space="0" w:color="auto"/>
            </w:tcBorders>
            <w:hideMark/>
          </w:tcPr>
          <w:p w14:paraId="18200393"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303</w:t>
            </w:r>
          </w:p>
        </w:tc>
        <w:tc>
          <w:tcPr>
            <w:tcW w:w="834" w:type="pct"/>
            <w:tcBorders>
              <w:top w:val="single" w:sz="4" w:space="0" w:color="auto"/>
              <w:left w:val="single" w:sz="4" w:space="0" w:color="auto"/>
              <w:bottom w:val="single" w:sz="4" w:space="0" w:color="auto"/>
              <w:right w:val="single" w:sz="4" w:space="0" w:color="auto"/>
            </w:tcBorders>
            <w:hideMark/>
          </w:tcPr>
          <w:p w14:paraId="1F35D660"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350</w:t>
            </w:r>
            <w:r>
              <w:rPr>
                <w:rFonts w:ascii="맑은 고딕" w:eastAsia="맑은 고딕" w:hAnsi="맑은 고딕" w:cs="Times New Roman" w:hint="eastAsia"/>
                <w:bCs/>
                <w:sz w:val="22"/>
              </w:rPr>
              <w:t>ⅹ</w:t>
            </w:r>
            <w:r>
              <w:rPr>
                <w:rFonts w:ascii="Times New Roman" w:hAnsi="Times New Roman" w:cs="Times New Roman"/>
                <w:bCs/>
                <w:sz w:val="22"/>
              </w:rPr>
              <w:t>450</w:t>
            </w:r>
          </w:p>
        </w:tc>
      </w:tr>
      <w:tr w:rsidR="007540F0" w14:paraId="2C647972"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676944F9"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0</w:t>
            </w:r>
          </w:p>
        </w:tc>
        <w:tc>
          <w:tcPr>
            <w:tcW w:w="833" w:type="pct"/>
            <w:tcBorders>
              <w:top w:val="single" w:sz="4" w:space="0" w:color="auto"/>
              <w:left w:val="single" w:sz="4" w:space="0" w:color="auto"/>
              <w:bottom w:val="single" w:sz="4" w:space="0" w:color="auto"/>
              <w:right w:val="single" w:sz="4" w:space="0" w:color="auto"/>
            </w:tcBorders>
            <w:hideMark/>
          </w:tcPr>
          <w:p w14:paraId="4C87E93C"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150B8867"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1</w:t>
            </w:r>
          </w:p>
        </w:tc>
        <w:tc>
          <w:tcPr>
            <w:tcW w:w="834" w:type="pct"/>
            <w:tcBorders>
              <w:top w:val="single" w:sz="4" w:space="0" w:color="auto"/>
              <w:left w:val="single" w:sz="4" w:space="0" w:color="auto"/>
              <w:bottom w:val="single" w:sz="4" w:space="0" w:color="auto"/>
              <w:right w:val="single" w:sz="4" w:space="0" w:color="auto"/>
            </w:tcBorders>
            <w:hideMark/>
          </w:tcPr>
          <w:p w14:paraId="767C9694"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24A9B0B1"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1</w:t>
            </w:r>
          </w:p>
        </w:tc>
        <w:tc>
          <w:tcPr>
            <w:tcW w:w="834" w:type="pct"/>
            <w:tcBorders>
              <w:top w:val="single" w:sz="4" w:space="0" w:color="auto"/>
              <w:left w:val="single" w:sz="4" w:space="0" w:color="auto"/>
              <w:bottom w:val="single" w:sz="4" w:space="0" w:color="auto"/>
              <w:right w:val="single" w:sz="4" w:space="0" w:color="auto"/>
            </w:tcBorders>
            <w:hideMark/>
          </w:tcPr>
          <w:p w14:paraId="1CEC32C5"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w:t>
            </w:r>
          </w:p>
        </w:tc>
      </w:tr>
      <w:tr w:rsidR="007540F0" w14:paraId="6C8E8A2F"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2593E800"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1</w:t>
            </w:r>
          </w:p>
        </w:tc>
        <w:tc>
          <w:tcPr>
            <w:tcW w:w="833" w:type="pct"/>
            <w:tcBorders>
              <w:top w:val="single" w:sz="4" w:space="0" w:color="auto"/>
              <w:left w:val="single" w:sz="4" w:space="0" w:color="auto"/>
              <w:bottom w:val="single" w:sz="4" w:space="0" w:color="auto"/>
              <w:right w:val="single" w:sz="4" w:space="0" w:color="auto"/>
            </w:tcBorders>
            <w:hideMark/>
          </w:tcPr>
          <w:p w14:paraId="36381CD2"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21B66F72"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0</w:t>
            </w:r>
          </w:p>
        </w:tc>
        <w:tc>
          <w:tcPr>
            <w:tcW w:w="834" w:type="pct"/>
            <w:tcBorders>
              <w:top w:val="single" w:sz="4" w:space="0" w:color="auto"/>
              <w:left w:val="single" w:sz="4" w:space="0" w:color="auto"/>
              <w:bottom w:val="single" w:sz="4" w:space="0" w:color="auto"/>
              <w:right w:val="single" w:sz="4" w:space="0" w:color="auto"/>
            </w:tcBorders>
            <w:hideMark/>
          </w:tcPr>
          <w:p w14:paraId="6EDE2301"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5AF1DF36"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1</w:t>
            </w:r>
          </w:p>
        </w:tc>
        <w:tc>
          <w:tcPr>
            <w:tcW w:w="834" w:type="pct"/>
            <w:tcBorders>
              <w:top w:val="single" w:sz="4" w:space="0" w:color="auto"/>
              <w:left w:val="single" w:sz="4" w:space="0" w:color="auto"/>
              <w:bottom w:val="single" w:sz="4" w:space="0" w:color="auto"/>
              <w:right w:val="single" w:sz="4" w:space="0" w:color="auto"/>
            </w:tcBorders>
            <w:hideMark/>
          </w:tcPr>
          <w:p w14:paraId="0C0D1295"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w:t>
            </w:r>
          </w:p>
        </w:tc>
      </w:tr>
      <w:tr w:rsidR="007540F0" w14:paraId="226757A4"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335825C9"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0</w:t>
            </w:r>
          </w:p>
        </w:tc>
        <w:tc>
          <w:tcPr>
            <w:tcW w:w="833" w:type="pct"/>
            <w:tcBorders>
              <w:top w:val="single" w:sz="4" w:space="0" w:color="auto"/>
              <w:left w:val="single" w:sz="4" w:space="0" w:color="auto"/>
              <w:bottom w:val="single" w:sz="4" w:space="0" w:color="auto"/>
              <w:right w:val="single" w:sz="4" w:space="0" w:color="auto"/>
            </w:tcBorders>
            <w:hideMark/>
          </w:tcPr>
          <w:p w14:paraId="57AE5B79"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56F8076C"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1</w:t>
            </w:r>
          </w:p>
        </w:tc>
        <w:tc>
          <w:tcPr>
            <w:tcW w:w="834" w:type="pct"/>
            <w:tcBorders>
              <w:top w:val="single" w:sz="4" w:space="0" w:color="auto"/>
              <w:left w:val="single" w:sz="4" w:space="0" w:color="auto"/>
              <w:bottom w:val="single" w:sz="4" w:space="0" w:color="auto"/>
              <w:right w:val="single" w:sz="4" w:space="0" w:color="auto"/>
            </w:tcBorders>
            <w:hideMark/>
          </w:tcPr>
          <w:p w14:paraId="0441AB9B"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666105F7"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1</w:t>
            </w:r>
          </w:p>
        </w:tc>
        <w:tc>
          <w:tcPr>
            <w:tcW w:w="834" w:type="pct"/>
            <w:tcBorders>
              <w:top w:val="single" w:sz="4" w:space="0" w:color="auto"/>
              <w:left w:val="single" w:sz="4" w:space="0" w:color="auto"/>
              <w:bottom w:val="single" w:sz="4" w:space="0" w:color="auto"/>
              <w:right w:val="single" w:sz="4" w:space="0" w:color="auto"/>
            </w:tcBorders>
            <w:hideMark/>
          </w:tcPr>
          <w:p w14:paraId="332EB876"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w:t>
            </w:r>
          </w:p>
        </w:tc>
      </w:tr>
      <w:tr w:rsidR="007540F0" w14:paraId="705A3B8E"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719A0112"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1</w:t>
            </w:r>
          </w:p>
        </w:tc>
        <w:tc>
          <w:tcPr>
            <w:tcW w:w="833" w:type="pct"/>
            <w:tcBorders>
              <w:top w:val="single" w:sz="4" w:space="0" w:color="auto"/>
              <w:left w:val="single" w:sz="4" w:space="0" w:color="auto"/>
              <w:bottom w:val="single" w:sz="4" w:space="0" w:color="auto"/>
              <w:right w:val="single" w:sz="4" w:space="0" w:color="auto"/>
            </w:tcBorders>
            <w:hideMark/>
          </w:tcPr>
          <w:p w14:paraId="3C280F38"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67DC9E99"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1</w:t>
            </w:r>
          </w:p>
        </w:tc>
        <w:tc>
          <w:tcPr>
            <w:tcW w:w="834" w:type="pct"/>
            <w:tcBorders>
              <w:top w:val="single" w:sz="4" w:space="0" w:color="auto"/>
              <w:left w:val="single" w:sz="4" w:space="0" w:color="auto"/>
              <w:bottom w:val="single" w:sz="4" w:space="0" w:color="auto"/>
              <w:right w:val="single" w:sz="4" w:space="0" w:color="auto"/>
            </w:tcBorders>
            <w:hideMark/>
          </w:tcPr>
          <w:p w14:paraId="15BD49D2"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19C5C8E5"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0</w:t>
            </w:r>
          </w:p>
        </w:tc>
        <w:tc>
          <w:tcPr>
            <w:tcW w:w="834" w:type="pct"/>
            <w:tcBorders>
              <w:top w:val="single" w:sz="4" w:space="0" w:color="auto"/>
              <w:left w:val="single" w:sz="4" w:space="0" w:color="auto"/>
              <w:bottom w:val="single" w:sz="4" w:space="0" w:color="auto"/>
              <w:right w:val="single" w:sz="4" w:space="0" w:color="auto"/>
            </w:tcBorders>
            <w:hideMark/>
          </w:tcPr>
          <w:p w14:paraId="53B8B73B"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w:t>
            </w:r>
          </w:p>
        </w:tc>
      </w:tr>
      <w:tr w:rsidR="007540F0" w14:paraId="1F49D247"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50ABB0B8"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lastRenderedPageBreak/>
              <w:t>0</w:t>
            </w:r>
          </w:p>
        </w:tc>
        <w:tc>
          <w:tcPr>
            <w:tcW w:w="833" w:type="pct"/>
            <w:tcBorders>
              <w:top w:val="single" w:sz="4" w:space="0" w:color="auto"/>
              <w:left w:val="single" w:sz="4" w:space="0" w:color="auto"/>
              <w:bottom w:val="single" w:sz="4" w:space="0" w:color="auto"/>
              <w:right w:val="single" w:sz="4" w:space="0" w:color="auto"/>
            </w:tcBorders>
            <w:hideMark/>
          </w:tcPr>
          <w:p w14:paraId="65A75FAE"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610E7212"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0</w:t>
            </w:r>
          </w:p>
        </w:tc>
        <w:tc>
          <w:tcPr>
            <w:tcW w:w="834" w:type="pct"/>
            <w:tcBorders>
              <w:top w:val="single" w:sz="4" w:space="0" w:color="auto"/>
              <w:left w:val="single" w:sz="4" w:space="0" w:color="auto"/>
              <w:bottom w:val="single" w:sz="4" w:space="0" w:color="auto"/>
              <w:right w:val="single" w:sz="4" w:space="0" w:color="auto"/>
            </w:tcBorders>
            <w:hideMark/>
          </w:tcPr>
          <w:p w14:paraId="023B10E8"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2F044B21"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1</w:t>
            </w:r>
          </w:p>
        </w:tc>
        <w:tc>
          <w:tcPr>
            <w:tcW w:w="834" w:type="pct"/>
            <w:tcBorders>
              <w:top w:val="single" w:sz="4" w:space="0" w:color="auto"/>
              <w:left w:val="single" w:sz="4" w:space="0" w:color="auto"/>
              <w:bottom w:val="single" w:sz="4" w:space="0" w:color="auto"/>
              <w:right w:val="single" w:sz="4" w:space="0" w:color="auto"/>
            </w:tcBorders>
            <w:hideMark/>
          </w:tcPr>
          <w:p w14:paraId="52C30955"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w:t>
            </w:r>
          </w:p>
        </w:tc>
      </w:tr>
      <w:tr w:rsidR="007540F0" w14:paraId="1EB6B68F"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6E14C3CF"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0</w:t>
            </w:r>
          </w:p>
        </w:tc>
        <w:tc>
          <w:tcPr>
            <w:tcW w:w="833" w:type="pct"/>
            <w:tcBorders>
              <w:top w:val="single" w:sz="4" w:space="0" w:color="auto"/>
              <w:left w:val="single" w:sz="4" w:space="0" w:color="auto"/>
              <w:bottom w:val="single" w:sz="4" w:space="0" w:color="auto"/>
              <w:right w:val="single" w:sz="4" w:space="0" w:color="auto"/>
            </w:tcBorders>
            <w:hideMark/>
          </w:tcPr>
          <w:p w14:paraId="2DA8CA1F"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3F5ECCB8"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0</w:t>
            </w:r>
          </w:p>
        </w:tc>
        <w:tc>
          <w:tcPr>
            <w:tcW w:w="834" w:type="pct"/>
            <w:tcBorders>
              <w:top w:val="single" w:sz="4" w:space="0" w:color="auto"/>
              <w:left w:val="single" w:sz="4" w:space="0" w:color="auto"/>
              <w:bottom w:val="single" w:sz="4" w:space="0" w:color="auto"/>
              <w:right w:val="single" w:sz="4" w:space="0" w:color="auto"/>
            </w:tcBorders>
            <w:hideMark/>
          </w:tcPr>
          <w:p w14:paraId="32E0974B"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w:t>
            </w:r>
          </w:p>
        </w:tc>
        <w:tc>
          <w:tcPr>
            <w:tcW w:w="833" w:type="pct"/>
            <w:tcBorders>
              <w:top w:val="single" w:sz="4" w:space="0" w:color="auto"/>
              <w:left w:val="single" w:sz="4" w:space="0" w:color="auto"/>
              <w:bottom w:val="single" w:sz="4" w:space="0" w:color="auto"/>
              <w:right w:val="single" w:sz="4" w:space="0" w:color="auto"/>
            </w:tcBorders>
            <w:hideMark/>
          </w:tcPr>
          <w:p w14:paraId="6D18FA06"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0</w:t>
            </w:r>
          </w:p>
        </w:tc>
        <w:tc>
          <w:tcPr>
            <w:tcW w:w="834" w:type="pct"/>
            <w:tcBorders>
              <w:top w:val="single" w:sz="4" w:space="0" w:color="auto"/>
              <w:left w:val="single" w:sz="4" w:space="0" w:color="auto"/>
              <w:bottom w:val="single" w:sz="4" w:space="0" w:color="auto"/>
              <w:right w:val="single" w:sz="4" w:space="0" w:color="auto"/>
            </w:tcBorders>
            <w:hideMark/>
          </w:tcPr>
          <w:p w14:paraId="723CB9F4"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w:t>
            </w:r>
          </w:p>
        </w:tc>
      </w:tr>
      <w:tr w:rsidR="007540F0" w14:paraId="749303F7"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62865B99"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231</w:t>
            </w:r>
          </w:p>
        </w:tc>
        <w:tc>
          <w:tcPr>
            <w:tcW w:w="833" w:type="pct"/>
            <w:tcBorders>
              <w:top w:val="single" w:sz="4" w:space="0" w:color="auto"/>
              <w:left w:val="single" w:sz="4" w:space="0" w:color="auto"/>
              <w:bottom w:val="single" w:sz="4" w:space="0" w:color="auto"/>
              <w:right w:val="single" w:sz="4" w:space="0" w:color="auto"/>
            </w:tcBorders>
            <w:hideMark/>
          </w:tcPr>
          <w:p w14:paraId="5774D9A4"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350</w:t>
            </w:r>
          </w:p>
        </w:tc>
        <w:tc>
          <w:tcPr>
            <w:tcW w:w="833" w:type="pct"/>
            <w:tcBorders>
              <w:top w:val="single" w:sz="4" w:space="0" w:color="auto"/>
              <w:left w:val="single" w:sz="4" w:space="0" w:color="auto"/>
              <w:bottom w:val="single" w:sz="4" w:space="0" w:color="auto"/>
              <w:right w:val="single" w:sz="4" w:space="0" w:color="auto"/>
            </w:tcBorders>
            <w:hideMark/>
          </w:tcPr>
          <w:p w14:paraId="38CE5959"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231</w:t>
            </w:r>
          </w:p>
        </w:tc>
        <w:tc>
          <w:tcPr>
            <w:tcW w:w="834" w:type="pct"/>
            <w:tcBorders>
              <w:top w:val="single" w:sz="4" w:space="0" w:color="auto"/>
              <w:left w:val="single" w:sz="4" w:space="0" w:color="auto"/>
              <w:bottom w:val="single" w:sz="4" w:space="0" w:color="auto"/>
              <w:right w:val="single" w:sz="4" w:space="0" w:color="auto"/>
            </w:tcBorders>
            <w:hideMark/>
          </w:tcPr>
          <w:p w14:paraId="5F466CF8"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350</w:t>
            </w:r>
          </w:p>
        </w:tc>
        <w:tc>
          <w:tcPr>
            <w:tcW w:w="833" w:type="pct"/>
            <w:tcBorders>
              <w:top w:val="single" w:sz="4" w:space="0" w:color="auto"/>
              <w:left w:val="single" w:sz="4" w:space="0" w:color="auto"/>
              <w:bottom w:val="single" w:sz="4" w:space="0" w:color="auto"/>
              <w:right w:val="single" w:sz="4" w:space="0" w:color="auto"/>
            </w:tcBorders>
            <w:hideMark/>
          </w:tcPr>
          <w:p w14:paraId="2BCF446E"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862</w:t>
            </w:r>
          </w:p>
        </w:tc>
        <w:tc>
          <w:tcPr>
            <w:tcW w:w="834" w:type="pct"/>
            <w:tcBorders>
              <w:top w:val="single" w:sz="4" w:space="0" w:color="auto"/>
              <w:left w:val="single" w:sz="4" w:space="0" w:color="auto"/>
              <w:bottom w:val="single" w:sz="4" w:space="0" w:color="auto"/>
              <w:right w:val="single" w:sz="4" w:space="0" w:color="auto"/>
            </w:tcBorders>
            <w:hideMark/>
          </w:tcPr>
          <w:p w14:paraId="4980FDBC"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600</w:t>
            </w:r>
            <w:r>
              <w:rPr>
                <w:rFonts w:ascii="맑은 고딕" w:eastAsia="맑은 고딕" w:hAnsi="맑은 고딕" w:cs="Times New Roman" w:hint="eastAsia"/>
                <w:bCs/>
                <w:sz w:val="22"/>
              </w:rPr>
              <w:t>ⅹ</w:t>
            </w:r>
            <w:r>
              <w:rPr>
                <w:rFonts w:ascii="Times New Roman" w:hAnsi="Times New Roman" w:cs="Times New Roman"/>
                <w:bCs/>
                <w:sz w:val="22"/>
              </w:rPr>
              <w:t>1150</w:t>
            </w:r>
          </w:p>
        </w:tc>
      </w:tr>
      <w:tr w:rsidR="007540F0" w14:paraId="714F60E6"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470BFF6F"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176</w:t>
            </w:r>
          </w:p>
        </w:tc>
        <w:tc>
          <w:tcPr>
            <w:tcW w:w="833" w:type="pct"/>
            <w:tcBorders>
              <w:top w:val="single" w:sz="4" w:space="0" w:color="auto"/>
              <w:left w:val="single" w:sz="4" w:space="0" w:color="auto"/>
              <w:bottom w:val="single" w:sz="4" w:space="0" w:color="auto"/>
              <w:right w:val="single" w:sz="4" w:space="0" w:color="auto"/>
            </w:tcBorders>
            <w:hideMark/>
          </w:tcPr>
          <w:p w14:paraId="325323F6"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300</w:t>
            </w:r>
          </w:p>
        </w:tc>
        <w:tc>
          <w:tcPr>
            <w:tcW w:w="833" w:type="pct"/>
            <w:tcBorders>
              <w:top w:val="single" w:sz="4" w:space="0" w:color="auto"/>
              <w:left w:val="single" w:sz="4" w:space="0" w:color="auto"/>
              <w:bottom w:val="single" w:sz="4" w:space="0" w:color="auto"/>
              <w:right w:val="single" w:sz="4" w:space="0" w:color="auto"/>
            </w:tcBorders>
            <w:hideMark/>
          </w:tcPr>
          <w:p w14:paraId="3A9757A7"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239</w:t>
            </w:r>
          </w:p>
        </w:tc>
        <w:tc>
          <w:tcPr>
            <w:tcW w:w="834" w:type="pct"/>
            <w:tcBorders>
              <w:top w:val="single" w:sz="4" w:space="0" w:color="auto"/>
              <w:left w:val="single" w:sz="4" w:space="0" w:color="auto"/>
              <w:bottom w:val="single" w:sz="4" w:space="0" w:color="auto"/>
              <w:right w:val="single" w:sz="4" w:space="0" w:color="auto"/>
            </w:tcBorders>
            <w:hideMark/>
          </w:tcPr>
          <w:p w14:paraId="5B0A7FDA"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350</w:t>
            </w:r>
          </w:p>
        </w:tc>
        <w:tc>
          <w:tcPr>
            <w:tcW w:w="833" w:type="pct"/>
            <w:tcBorders>
              <w:top w:val="single" w:sz="4" w:space="0" w:color="auto"/>
              <w:left w:val="single" w:sz="4" w:space="0" w:color="auto"/>
              <w:bottom w:val="single" w:sz="4" w:space="0" w:color="auto"/>
              <w:right w:val="single" w:sz="4" w:space="0" w:color="auto"/>
            </w:tcBorders>
            <w:hideMark/>
          </w:tcPr>
          <w:p w14:paraId="3CD7B466"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461</w:t>
            </w:r>
          </w:p>
        </w:tc>
        <w:tc>
          <w:tcPr>
            <w:tcW w:w="834" w:type="pct"/>
            <w:tcBorders>
              <w:top w:val="single" w:sz="4" w:space="0" w:color="auto"/>
              <w:left w:val="single" w:sz="4" w:space="0" w:color="auto"/>
              <w:bottom w:val="single" w:sz="4" w:space="0" w:color="auto"/>
              <w:right w:val="single" w:sz="4" w:space="0" w:color="auto"/>
            </w:tcBorders>
            <w:hideMark/>
          </w:tcPr>
          <w:p w14:paraId="3A307D9A"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400</w:t>
            </w:r>
            <w:r>
              <w:rPr>
                <w:rFonts w:ascii="맑은 고딕" w:eastAsia="맑은 고딕" w:hAnsi="맑은 고딕" w:cs="Times New Roman" w:hint="eastAsia"/>
                <w:bCs/>
                <w:sz w:val="22"/>
              </w:rPr>
              <w:t>ⅹ</w:t>
            </w:r>
            <w:r>
              <w:rPr>
                <w:rFonts w:ascii="Times New Roman" w:hAnsi="Times New Roman" w:cs="Times New Roman"/>
                <w:bCs/>
                <w:sz w:val="22"/>
              </w:rPr>
              <w:t>850</w:t>
            </w:r>
          </w:p>
        </w:tc>
      </w:tr>
      <w:tr w:rsidR="007540F0" w14:paraId="1464C66C"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0D453D3C"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222</w:t>
            </w:r>
          </w:p>
        </w:tc>
        <w:tc>
          <w:tcPr>
            <w:tcW w:w="833" w:type="pct"/>
            <w:tcBorders>
              <w:top w:val="single" w:sz="4" w:space="0" w:color="auto"/>
              <w:left w:val="single" w:sz="4" w:space="0" w:color="auto"/>
              <w:bottom w:val="single" w:sz="4" w:space="0" w:color="auto"/>
              <w:right w:val="single" w:sz="4" w:space="0" w:color="auto"/>
            </w:tcBorders>
            <w:hideMark/>
          </w:tcPr>
          <w:p w14:paraId="344AED01"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300</w:t>
            </w:r>
          </w:p>
        </w:tc>
        <w:tc>
          <w:tcPr>
            <w:tcW w:w="833" w:type="pct"/>
            <w:tcBorders>
              <w:top w:val="single" w:sz="4" w:space="0" w:color="auto"/>
              <w:left w:val="single" w:sz="4" w:space="0" w:color="auto"/>
              <w:bottom w:val="single" w:sz="4" w:space="0" w:color="auto"/>
              <w:right w:val="single" w:sz="4" w:space="0" w:color="auto"/>
            </w:tcBorders>
            <w:hideMark/>
          </w:tcPr>
          <w:p w14:paraId="397320C5"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222</w:t>
            </w:r>
          </w:p>
        </w:tc>
        <w:tc>
          <w:tcPr>
            <w:tcW w:w="834" w:type="pct"/>
            <w:tcBorders>
              <w:top w:val="single" w:sz="4" w:space="0" w:color="auto"/>
              <w:left w:val="single" w:sz="4" w:space="0" w:color="auto"/>
              <w:bottom w:val="single" w:sz="4" w:space="0" w:color="auto"/>
              <w:right w:val="single" w:sz="4" w:space="0" w:color="auto"/>
            </w:tcBorders>
            <w:hideMark/>
          </w:tcPr>
          <w:p w14:paraId="10BD0481"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300</w:t>
            </w:r>
          </w:p>
        </w:tc>
        <w:tc>
          <w:tcPr>
            <w:tcW w:w="833" w:type="pct"/>
            <w:tcBorders>
              <w:top w:val="single" w:sz="4" w:space="0" w:color="auto"/>
              <w:left w:val="single" w:sz="4" w:space="0" w:color="auto"/>
              <w:bottom w:val="single" w:sz="4" w:space="0" w:color="auto"/>
              <w:right w:val="single" w:sz="4" w:space="0" w:color="auto"/>
            </w:tcBorders>
            <w:hideMark/>
          </w:tcPr>
          <w:p w14:paraId="3E6281A9"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383</w:t>
            </w:r>
          </w:p>
        </w:tc>
        <w:tc>
          <w:tcPr>
            <w:tcW w:w="834" w:type="pct"/>
            <w:tcBorders>
              <w:top w:val="single" w:sz="4" w:space="0" w:color="auto"/>
              <w:left w:val="single" w:sz="4" w:space="0" w:color="auto"/>
              <w:bottom w:val="single" w:sz="4" w:space="0" w:color="auto"/>
              <w:right w:val="single" w:sz="4" w:space="0" w:color="auto"/>
            </w:tcBorders>
            <w:hideMark/>
          </w:tcPr>
          <w:p w14:paraId="6414FE18"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400</w:t>
            </w:r>
            <w:r>
              <w:rPr>
                <w:rFonts w:ascii="맑은 고딕" w:eastAsia="맑은 고딕" w:hAnsi="맑은 고딕" w:cs="Times New Roman" w:hint="eastAsia"/>
                <w:bCs/>
                <w:sz w:val="22"/>
              </w:rPr>
              <w:t>ⅹ</w:t>
            </w:r>
            <w:r>
              <w:rPr>
                <w:rFonts w:ascii="Times New Roman" w:hAnsi="Times New Roman" w:cs="Times New Roman"/>
                <w:bCs/>
                <w:sz w:val="22"/>
              </w:rPr>
              <w:t>750</w:t>
            </w:r>
          </w:p>
        </w:tc>
      </w:tr>
      <w:tr w:rsidR="007540F0" w14:paraId="153D17A7" w14:textId="77777777" w:rsidTr="007540F0">
        <w:trPr>
          <w:trHeight w:val="440"/>
          <w:jc w:val="center"/>
        </w:trPr>
        <w:tc>
          <w:tcPr>
            <w:tcW w:w="833" w:type="pct"/>
            <w:tcBorders>
              <w:top w:val="single" w:sz="4" w:space="0" w:color="auto"/>
              <w:left w:val="single" w:sz="4" w:space="0" w:color="auto"/>
              <w:bottom w:val="single" w:sz="4" w:space="0" w:color="auto"/>
              <w:right w:val="single" w:sz="4" w:space="0" w:color="auto"/>
            </w:tcBorders>
            <w:hideMark/>
          </w:tcPr>
          <w:p w14:paraId="791CDFB1"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171</w:t>
            </w:r>
          </w:p>
        </w:tc>
        <w:tc>
          <w:tcPr>
            <w:tcW w:w="833" w:type="pct"/>
            <w:tcBorders>
              <w:top w:val="single" w:sz="4" w:space="0" w:color="auto"/>
              <w:left w:val="single" w:sz="4" w:space="0" w:color="auto"/>
              <w:bottom w:val="single" w:sz="4" w:space="0" w:color="auto"/>
              <w:right w:val="single" w:sz="4" w:space="0" w:color="auto"/>
            </w:tcBorders>
            <w:hideMark/>
          </w:tcPr>
          <w:p w14:paraId="63BE8DEC"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350</w:t>
            </w:r>
          </w:p>
        </w:tc>
        <w:tc>
          <w:tcPr>
            <w:tcW w:w="833" w:type="pct"/>
            <w:tcBorders>
              <w:top w:val="single" w:sz="4" w:space="0" w:color="auto"/>
              <w:left w:val="single" w:sz="4" w:space="0" w:color="auto"/>
              <w:bottom w:val="single" w:sz="4" w:space="0" w:color="auto"/>
              <w:right w:val="single" w:sz="4" w:space="0" w:color="auto"/>
            </w:tcBorders>
            <w:hideMark/>
          </w:tcPr>
          <w:p w14:paraId="2057840F"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171</w:t>
            </w:r>
          </w:p>
        </w:tc>
        <w:tc>
          <w:tcPr>
            <w:tcW w:w="834" w:type="pct"/>
            <w:tcBorders>
              <w:top w:val="single" w:sz="4" w:space="0" w:color="auto"/>
              <w:left w:val="single" w:sz="4" w:space="0" w:color="auto"/>
              <w:bottom w:val="single" w:sz="4" w:space="0" w:color="auto"/>
              <w:right w:val="single" w:sz="4" w:space="0" w:color="auto"/>
            </w:tcBorders>
            <w:hideMark/>
          </w:tcPr>
          <w:p w14:paraId="5871E773" w14:textId="77777777" w:rsidR="007540F0" w:rsidRDefault="007540F0" w:rsidP="0011275B">
            <w:pPr>
              <w:jc w:val="left"/>
              <w:rPr>
                <w:rFonts w:ascii="Times New Roman" w:hAnsi="Times New Roman" w:cs="Times New Roman"/>
                <w:bCs/>
                <w:sz w:val="22"/>
              </w:rPr>
            </w:pPr>
            <w:r>
              <w:rPr>
                <w:rFonts w:ascii="Times New Roman" w:hAnsi="Times New Roman" w:cs="Times New Roman"/>
                <w:bCs/>
                <w:sz w:val="22"/>
              </w:rPr>
              <w:t>300</w:t>
            </w:r>
            <w:r>
              <w:rPr>
                <w:rFonts w:ascii="맑은 고딕" w:eastAsia="맑은 고딕" w:hAnsi="맑은 고딕" w:cs="Times New Roman" w:hint="eastAsia"/>
                <w:bCs/>
                <w:sz w:val="22"/>
              </w:rPr>
              <w:t>ⅹ</w:t>
            </w:r>
            <w:r>
              <w:rPr>
                <w:rFonts w:ascii="Times New Roman" w:hAnsi="Times New Roman" w:cs="Times New Roman"/>
                <w:bCs/>
                <w:sz w:val="22"/>
              </w:rPr>
              <w:t>350</w:t>
            </w:r>
          </w:p>
        </w:tc>
        <w:tc>
          <w:tcPr>
            <w:tcW w:w="833" w:type="pct"/>
            <w:tcBorders>
              <w:top w:val="single" w:sz="4" w:space="0" w:color="auto"/>
              <w:left w:val="single" w:sz="4" w:space="0" w:color="auto"/>
              <w:bottom w:val="single" w:sz="4" w:space="0" w:color="auto"/>
              <w:right w:val="single" w:sz="4" w:space="0" w:color="auto"/>
            </w:tcBorders>
            <w:hideMark/>
          </w:tcPr>
          <w:p w14:paraId="24C902DE"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897</w:t>
            </w:r>
          </w:p>
        </w:tc>
        <w:tc>
          <w:tcPr>
            <w:tcW w:w="834" w:type="pct"/>
            <w:tcBorders>
              <w:top w:val="single" w:sz="4" w:space="0" w:color="auto"/>
              <w:left w:val="single" w:sz="4" w:space="0" w:color="auto"/>
              <w:bottom w:val="single" w:sz="4" w:space="0" w:color="auto"/>
              <w:right w:val="single" w:sz="4" w:space="0" w:color="auto"/>
            </w:tcBorders>
            <w:hideMark/>
          </w:tcPr>
          <w:p w14:paraId="4E7FBB31" w14:textId="77777777" w:rsidR="007540F0" w:rsidRDefault="007540F0" w:rsidP="0011275B">
            <w:pPr>
              <w:keepNext/>
              <w:jc w:val="left"/>
              <w:rPr>
                <w:rFonts w:ascii="Times New Roman" w:hAnsi="Times New Roman" w:cs="Times New Roman"/>
                <w:bCs/>
                <w:sz w:val="22"/>
              </w:rPr>
            </w:pPr>
            <w:r>
              <w:rPr>
                <w:rFonts w:ascii="Times New Roman" w:hAnsi="Times New Roman" w:cs="Times New Roman"/>
                <w:bCs/>
                <w:sz w:val="22"/>
              </w:rPr>
              <w:t>500</w:t>
            </w:r>
            <w:r>
              <w:rPr>
                <w:rFonts w:ascii="맑은 고딕" w:eastAsia="맑은 고딕" w:hAnsi="맑은 고딕" w:cs="Times New Roman" w:hint="eastAsia"/>
                <w:bCs/>
                <w:sz w:val="22"/>
              </w:rPr>
              <w:t>ⅹ</w:t>
            </w:r>
            <w:r>
              <w:rPr>
                <w:rFonts w:ascii="Times New Roman" w:hAnsi="Times New Roman" w:cs="Times New Roman"/>
                <w:bCs/>
                <w:sz w:val="22"/>
              </w:rPr>
              <w:t>1150</w:t>
            </w:r>
          </w:p>
        </w:tc>
      </w:tr>
    </w:tbl>
    <w:p w14:paraId="36E8855D" w14:textId="77777777" w:rsidR="00AE7EB0" w:rsidRDefault="00AE7EB0" w:rsidP="00AE7EB0"/>
    <w:p w14:paraId="439614BC" w14:textId="76BCF18E" w:rsidR="00ED07DD" w:rsidRDefault="0016265F" w:rsidP="00ED07DD">
      <w:pPr>
        <w:pStyle w:val="SCI0"/>
      </w:pPr>
      <w:r>
        <w:t>Figures 14 and 15 present a comprehensive analysis of the stress ratio and displacement for each representative solution. As illustrated in Figure 14, the economical Solution #1 demonstrates efficient material utilization, with the beam's stress ratio nearing 0.95. Conversely, the conservative Solution #23 maintains a substantial safety margin, as evidenced by the relatively low stress ratios of its members, ranging from approximately 0.2 to 0.6.</w:t>
      </w: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E7EB0" w14:paraId="725949BC" w14:textId="77777777" w:rsidTr="0026400C">
        <w:tc>
          <w:tcPr>
            <w:tcW w:w="9016" w:type="dxa"/>
          </w:tcPr>
          <w:p w14:paraId="283E1FDE" w14:textId="21599211" w:rsidR="00AE7EB0" w:rsidRDefault="00AE7EB0" w:rsidP="0026400C">
            <w:pPr>
              <w:jc w:val="center"/>
            </w:pPr>
            <w:r>
              <w:rPr>
                <w:noProof/>
              </w:rPr>
              <w:drawing>
                <wp:inline distT="0" distB="0" distL="0" distR="0" wp14:anchorId="5429FBE8" wp14:editId="6093EF89">
                  <wp:extent cx="5634008" cy="1408502"/>
                  <wp:effectExtent l="0" t="0" r="5080" b="1270"/>
                  <wp:docPr id="39" name="그림 39"/>
                  <wp:cNvGraphicFramePr/>
                  <a:graphic xmlns:a="http://schemas.openxmlformats.org/drawingml/2006/main">
                    <a:graphicData uri="http://schemas.openxmlformats.org/drawingml/2006/picture">
                      <pic:pic xmlns:pic="http://schemas.openxmlformats.org/drawingml/2006/picture">
                        <pic:nvPicPr>
                          <pic:cNvPr id="39" name="그림 39"/>
                          <pic:cNvPicPr/>
                        </pic:nvPicPr>
                        <pic:blipFill>
                          <a:blip r:embed="rId31"/>
                          <a:stretch>
                            <a:fillRect/>
                          </a:stretch>
                        </pic:blipFill>
                        <pic:spPr>
                          <a:xfrm>
                            <a:off x="0" y="0"/>
                            <a:ext cx="5634008" cy="1408502"/>
                          </a:xfrm>
                          <a:prstGeom prst="rect">
                            <a:avLst/>
                          </a:prstGeom>
                        </pic:spPr>
                      </pic:pic>
                    </a:graphicData>
                  </a:graphic>
                </wp:inline>
              </w:drawing>
            </w:r>
          </w:p>
        </w:tc>
      </w:tr>
      <w:tr w:rsidR="00AE7EB0" w14:paraId="3B0D41C1" w14:textId="77777777" w:rsidTr="0026400C">
        <w:tc>
          <w:tcPr>
            <w:tcW w:w="9016" w:type="dxa"/>
          </w:tcPr>
          <w:p w14:paraId="666E9314" w14:textId="6DB251E0" w:rsidR="00AE7EB0" w:rsidRDefault="0026400C" w:rsidP="0026400C">
            <w:pPr>
              <w:jc w:val="center"/>
            </w:pPr>
            <w:r>
              <w:rPr>
                <w:rFonts w:hint="eastAsia"/>
              </w:rPr>
              <w:t>(</w:t>
            </w:r>
            <w:r>
              <w:t>a)</w:t>
            </w:r>
          </w:p>
        </w:tc>
      </w:tr>
      <w:tr w:rsidR="00AE7EB0" w14:paraId="50C1EAAB" w14:textId="77777777" w:rsidTr="0026400C">
        <w:tc>
          <w:tcPr>
            <w:tcW w:w="9016" w:type="dxa"/>
          </w:tcPr>
          <w:p w14:paraId="06A05AA4" w14:textId="57822F54" w:rsidR="00AE7EB0" w:rsidRDefault="00BB4471" w:rsidP="0026400C">
            <w:pPr>
              <w:jc w:val="center"/>
            </w:pPr>
            <w:r>
              <w:rPr>
                <w:noProof/>
              </w:rPr>
              <w:drawing>
                <wp:inline distT="0" distB="0" distL="0" distR="0" wp14:anchorId="1187A73F" wp14:editId="5404456E">
                  <wp:extent cx="5499808" cy="1374952"/>
                  <wp:effectExtent l="0" t="0" r="5715" b="0"/>
                  <wp:docPr id="34" name="그림 34"/>
                  <wp:cNvGraphicFramePr/>
                  <a:graphic xmlns:a="http://schemas.openxmlformats.org/drawingml/2006/main">
                    <a:graphicData uri="http://schemas.openxmlformats.org/drawingml/2006/picture">
                      <pic:pic xmlns:pic="http://schemas.openxmlformats.org/drawingml/2006/picture">
                        <pic:nvPicPr>
                          <pic:cNvPr id="34" name="그림 34"/>
                          <pic:cNvPicPr/>
                        </pic:nvPicPr>
                        <pic:blipFill>
                          <a:blip r:embed="rId32"/>
                          <a:stretch>
                            <a:fillRect/>
                          </a:stretch>
                        </pic:blipFill>
                        <pic:spPr>
                          <a:xfrm>
                            <a:off x="0" y="0"/>
                            <a:ext cx="5499808" cy="1374952"/>
                          </a:xfrm>
                          <a:prstGeom prst="rect">
                            <a:avLst/>
                          </a:prstGeom>
                        </pic:spPr>
                      </pic:pic>
                    </a:graphicData>
                  </a:graphic>
                </wp:inline>
              </w:drawing>
            </w:r>
          </w:p>
        </w:tc>
      </w:tr>
      <w:tr w:rsidR="00AE7EB0" w14:paraId="55A303DC" w14:textId="77777777" w:rsidTr="0026400C">
        <w:tc>
          <w:tcPr>
            <w:tcW w:w="9016" w:type="dxa"/>
          </w:tcPr>
          <w:p w14:paraId="3A547897" w14:textId="3B0C85BD" w:rsidR="00AE7EB0" w:rsidRDefault="0026400C" w:rsidP="0026400C">
            <w:pPr>
              <w:jc w:val="center"/>
            </w:pPr>
            <w:r>
              <w:rPr>
                <w:rFonts w:hint="eastAsia"/>
              </w:rPr>
              <w:t>(</w:t>
            </w:r>
            <w:r>
              <w:t>b)</w:t>
            </w:r>
          </w:p>
        </w:tc>
      </w:tr>
      <w:tr w:rsidR="00AE7EB0" w14:paraId="1A03BE48" w14:textId="77777777" w:rsidTr="0026400C">
        <w:tc>
          <w:tcPr>
            <w:tcW w:w="9016" w:type="dxa"/>
          </w:tcPr>
          <w:p w14:paraId="69D7E1F1" w14:textId="6D952604" w:rsidR="00AE7EB0" w:rsidRDefault="00BB4471" w:rsidP="0026400C">
            <w:pPr>
              <w:jc w:val="center"/>
            </w:pPr>
            <w:r>
              <w:rPr>
                <w:noProof/>
              </w:rPr>
              <w:drawing>
                <wp:inline distT="0" distB="0" distL="0" distR="0" wp14:anchorId="64E37BBF" wp14:editId="165C24FF">
                  <wp:extent cx="5634008" cy="1408502"/>
                  <wp:effectExtent l="0" t="0" r="5080" b="1270"/>
                  <wp:docPr id="35" name="그림 35"/>
                  <wp:cNvGraphicFramePr/>
                  <a:graphic xmlns:a="http://schemas.openxmlformats.org/drawingml/2006/main">
                    <a:graphicData uri="http://schemas.openxmlformats.org/drawingml/2006/picture">
                      <pic:pic xmlns:pic="http://schemas.openxmlformats.org/drawingml/2006/picture">
                        <pic:nvPicPr>
                          <pic:cNvPr id="35" name="그림 35"/>
                          <pic:cNvPicPr/>
                        </pic:nvPicPr>
                        <pic:blipFill>
                          <a:blip r:embed="rId33"/>
                          <a:stretch>
                            <a:fillRect/>
                          </a:stretch>
                        </pic:blipFill>
                        <pic:spPr>
                          <a:xfrm>
                            <a:off x="0" y="0"/>
                            <a:ext cx="5634008" cy="1408502"/>
                          </a:xfrm>
                          <a:prstGeom prst="rect">
                            <a:avLst/>
                          </a:prstGeom>
                        </pic:spPr>
                      </pic:pic>
                    </a:graphicData>
                  </a:graphic>
                </wp:inline>
              </w:drawing>
            </w:r>
          </w:p>
        </w:tc>
      </w:tr>
      <w:tr w:rsidR="00AE7EB0" w14:paraId="65D59CF4" w14:textId="77777777" w:rsidTr="0026400C">
        <w:tc>
          <w:tcPr>
            <w:tcW w:w="9016" w:type="dxa"/>
          </w:tcPr>
          <w:p w14:paraId="1CA7A0EE" w14:textId="23AF3891" w:rsidR="00AE7EB0" w:rsidRDefault="0026400C" w:rsidP="0026400C">
            <w:pPr>
              <w:keepNext/>
              <w:jc w:val="center"/>
            </w:pPr>
            <w:r>
              <w:rPr>
                <w:rFonts w:hint="eastAsia"/>
              </w:rPr>
              <w:lastRenderedPageBreak/>
              <w:t>(</w:t>
            </w:r>
            <w:r>
              <w:t>c)</w:t>
            </w:r>
          </w:p>
        </w:tc>
      </w:tr>
    </w:tbl>
    <w:p w14:paraId="3C54D61F" w14:textId="648DD26F" w:rsidR="00AE7EB0" w:rsidRDefault="0026400C" w:rsidP="0026400C">
      <w:pPr>
        <w:pStyle w:val="SCIFigure"/>
        <w:ind w:left="600"/>
      </w:pPr>
      <w:r w:rsidRPr="00DD12B0">
        <w:rPr>
          <w:b/>
          <w:bCs/>
        </w:rPr>
        <w:t xml:space="preserve">Figure </w:t>
      </w:r>
      <w:r w:rsidRPr="00DD12B0">
        <w:rPr>
          <w:b/>
          <w:bCs/>
        </w:rPr>
        <w:fldChar w:fldCharType="begin"/>
      </w:r>
      <w:r w:rsidRPr="00DD12B0">
        <w:rPr>
          <w:b/>
          <w:bCs/>
        </w:rPr>
        <w:instrText xml:space="preserve"> SEQ Figure \* ARABIC </w:instrText>
      </w:r>
      <w:r w:rsidRPr="00DD12B0">
        <w:rPr>
          <w:b/>
          <w:bCs/>
        </w:rPr>
        <w:fldChar w:fldCharType="separate"/>
      </w:r>
      <w:r w:rsidR="00823BF7">
        <w:rPr>
          <w:b/>
          <w:bCs/>
          <w:noProof/>
        </w:rPr>
        <w:t>14</w:t>
      </w:r>
      <w:r w:rsidRPr="00DD12B0">
        <w:rPr>
          <w:b/>
          <w:bCs/>
        </w:rPr>
        <w:fldChar w:fldCharType="end"/>
      </w:r>
      <w:r w:rsidRPr="00DD12B0">
        <w:rPr>
          <w:b/>
          <w:bCs/>
        </w:rPr>
        <w:t>.</w:t>
      </w:r>
      <w:r>
        <w:t xml:space="preserve"> </w:t>
      </w:r>
      <w:r w:rsidRPr="00BF6484">
        <w:t>Detailed Stress Ratio (DCR) Analysis per Solution</w:t>
      </w:r>
      <w:r>
        <w:t xml:space="preserve"> (a) </w:t>
      </w:r>
      <w:r w:rsidR="00E1504E">
        <w:t>Detailed Stress Ratio (DCR) Analysis for Sol #1</w:t>
      </w:r>
      <w:r w:rsidR="00753FB4">
        <w:t xml:space="preserve">; (b) Detailed Stress Ratio (DCR) Analysis for </w:t>
      </w:r>
      <w:r w:rsidR="00DD12B0">
        <w:t>Sol #12; (c) Detailed Stress Ratio (DCR) Analysis for Sol #23</w:t>
      </w:r>
    </w:p>
    <w:tbl>
      <w:tblPr>
        <w:tblStyle w:val="ab"/>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D12B0" w14:paraId="3230C061" w14:textId="77777777" w:rsidTr="00D9256D">
        <w:trPr>
          <w:jc w:val="center"/>
        </w:trPr>
        <w:tc>
          <w:tcPr>
            <w:tcW w:w="4508" w:type="dxa"/>
          </w:tcPr>
          <w:p w14:paraId="351B22A8" w14:textId="439AA11D" w:rsidR="00DD12B0" w:rsidRDefault="00DD12B0" w:rsidP="00D9256D">
            <w:pPr>
              <w:jc w:val="center"/>
            </w:pPr>
            <w:r>
              <w:rPr>
                <w:noProof/>
              </w:rPr>
              <w:drawing>
                <wp:inline distT="0" distB="0" distL="0" distR="0" wp14:anchorId="48715DF7" wp14:editId="58A47A39">
                  <wp:extent cx="2713281" cy="2170624"/>
                  <wp:effectExtent l="0" t="0" r="0" b="1270"/>
                  <wp:docPr id="36" name="그림 36"/>
                  <wp:cNvGraphicFramePr/>
                  <a:graphic xmlns:a="http://schemas.openxmlformats.org/drawingml/2006/main">
                    <a:graphicData uri="http://schemas.openxmlformats.org/drawingml/2006/picture">
                      <pic:pic xmlns:pic="http://schemas.openxmlformats.org/drawingml/2006/picture">
                        <pic:nvPicPr>
                          <pic:cNvPr id="36" name="그림 36"/>
                          <pic:cNvPicPr/>
                        </pic:nvPicPr>
                        <pic:blipFill>
                          <a:blip r:embed="rId34"/>
                          <a:stretch>
                            <a:fillRect/>
                          </a:stretch>
                        </pic:blipFill>
                        <pic:spPr>
                          <a:xfrm>
                            <a:off x="0" y="0"/>
                            <a:ext cx="2713281" cy="2170624"/>
                          </a:xfrm>
                          <a:prstGeom prst="rect">
                            <a:avLst/>
                          </a:prstGeom>
                        </pic:spPr>
                      </pic:pic>
                    </a:graphicData>
                  </a:graphic>
                </wp:inline>
              </w:drawing>
            </w:r>
          </w:p>
        </w:tc>
        <w:tc>
          <w:tcPr>
            <w:tcW w:w="4508" w:type="dxa"/>
          </w:tcPr>
          <w:p w14:paraId="6D0D4C30" w14:textId="6AAB7226" w:rsidR="00DD12B0" w:rsidRDefault="00DD12B0" w:rsidP="00D9256D">
            <w:pPr>
              <w:jc w:val="center"/>
            </w:pPr>
            <w:r>
              <w:rPr>
                <w:noProof/>
              </w:rPr>
              <w:drawing>
                <wp:inline distT="0" distB="0" distL="0" distR="0" wp14:anchorId="5A45AEDD" wp14:editId="4475868B">
                  <wp:extent cx="2713281" cy="2170624"/>
                  <wp:effectExtent l="0" t="0" r="0" b="1270"/>
                  <wp:docPr id="40" name="그림 40"/>
                  <wp:cNvGraphicFramePr/>
                  <a:graphic xmlns:a="http://schemas.openxmlformats.org/drawingml/2006/main">
                    <a:graphicData uri="http://schemas.openxmlformats.org/drawingml/2006/picture">
                      <pic:pic xmlns:pic="http://schemas.openxmlformats.org/drawingml/2006/picture">
                        <pic:nvPicPr>
                          <pic:cNvPr id="40" name="그림 40"/>
                          <pic:cNvPicPr/>
                        </pic:nvPicPr>
                        <pic:blipFill>
                          <a:blip r:embed="rId35"/>
                          <a:stretch>
                            <a:fillRect/>
                          </a:stretch>
                        </pic:blipFill>
                        <pic:spPr>
                          <a:xfrm>
                            <a:off x="0" y="0"/>
                            <a:ext cx="2713281" cy="2170624"/>
                          </a:xfrm>
                          <a:prstGeom prst="rect">
                            <a:avLst/>
                          </a:prstGeom>
                        </pic:spPr>
                      </pic:pic>
                    </a:graphicData>
                  </a:graphic>
                </wp:inline>
              </w:drawing>
            </w:r>
          </w:p>
        </w:tc>
      </w:tr>
      <w:tr w:rsidR="00DD12B0" w14:paraId="34BEBFB2" w14:textId="77777777" w:rsidTr="00D9256D">
        <w:trPr>
          <w:jc w:val="center"/>
        </w:trPr>
        <w:tc>
          <w:tcPr>
            <w:tcW w:w="4508" w:type="dxa"/>
          </w:tcPr>
          <w:p w14:paraId="1351154B" w14:textId="77777777" w:rsidR="00DD12B0" w:rsidRDefault="00DD12B0" w:rsidP="00D9256D">
            <w:pPr>
              <w:jc w:val="center"/>
            </w:pPr>
            <w:r>
              <w:rPr>
                <w:rFonts w:hint="eastAsia"/>
              </w:rPr>
              <w:t>(</w:t>
            </w:r>
            <w:r>
              <w:t>a)</w:t>
            </w:r>
          </w:p>
        </w:tc>
        <w:tc>
          <w:tcPr>
            <w:tcW w:w="4508" w:type="dxa"/>
          </w:tcPr>
          <w:p w14:paraId="28AA9FBC" w14:textId="77777777" w:rsidR="00DD12B0" w:rsidRDefault="00DD12B0" w:rsidP="00D9256D">
            <w:pPr>
              <w:jc w:val="center"/>
            </w:pPr>
            <w:r>
              <w:rPr>
                <w:rFonts w:hint="eastAsia"/>
              </w:rPr>
              <w:t>(</w:t>
            </w:r>
            <w:r>
              <w:t>b)</w:t>
            </w:r>
          </w:p>
        </w:tc>
      </w:tr>
      <w:tr w:rsidR="00DD12B0" w14:paraId="375407BC" w14:textId="77777777" w:rsidTr="00D9256D">
        <w:trPr>
          <w:jc w:val="center"/>
        </w:trPr>
        <w:tc>
          <w:tcPr>
            <w:tcW w:w="4508" w:type="dxa"/>
          </w:tcPr>
          <w:p w14:paraId="14CCE5AF" w14:textId="7B6985D0" w:rsidR="00DD12B0" w:rsidRDefault="00DD12B0" w:rsidP="00D9256D">
            <w:pPr>
              <w:jc w:val="center"/>
            </w:pPr>
            <w:r>
              <w:rPr>
                <w:noProof/>
              </w:rPr>
              <w:drawing>
                <wp:inline distT="0" distB="0" distL="0" distR="0" wp14:anchorId="72B1C86E" wp14:editId="6D6CCDED">
                  <wp:extent cx="2713281" cy="2170624"/>
                  <wp:effectExtent l="0" t="0" r="0" b="1270"/>
                  <wp:docPr id="41" name="그림 41"/>
                  <wp:cNvGraphicFramePr/>
                  <a:graphic xmlns:a="http://schemas.openxmlformats.org/drawingml/2006/main">
                    <a:graphicData uri="http://schemas.openxmlformats.org/drawingml/2006/picture">
                      <pic:pic xmlns:pic="http://schemas.openxmlformats.org/drawingml/2006/picture">
                        <pic:nvPicPr>
                          <pic:cNvPr id="41" name="그림 41"/>
                          <pic:cNvPicPr/>
                        </pic:nvPicPr>
                        <pic:blipFill>
                          <a:blip r:embed="rId36"/>
                          <a:stretch>
                            <a:fillRect/>
                          </a:stretch>
                        </pic:blipFill>
                        <pic:spPr>
                          <a:xfrm>
                            <a:off x="0" y="0"/>
                            <a:ext cx="2713281" cy="2170624"/>
                          </a:xfrm>
                          <a:prstGeom prst="rect">
                            <a:avLst/>
                          </a:prstGeom>
                        </pic:spPr>
                      </pic:pic>
                    </a:graphicData>
                  </a:graphic>
                </wp:inline>
              </w:drawing>
            </w:r>
          </w:p>
        </w:tc>
        <w:tc>
          <w:tcPr>
            <w:tcW w:w="4508" w:type="dxa"/>
          </w:tcPr>
          <w:p w14:paraId="13943222" w14:textId="4369D70B" w:rsidR="00DD12B0" w:rsidRDefault="00DD12B0" w:rsidP="00D9256D">
            <w:pPr>
              <w:jc w:val="center"/>
            </w:pPr>
            <w:r>
              <w:rPr>
                <w:noProof/>
              </w:rPr>
              <w:drawing>
                <wp:inline distT="0" distB="0" distL="0" distR="0" wp14:anchorId="5B3B7355" wp14:editId="0664CC6E">
                  <wp:extent cx="2713281" cy="2170624"/>
                  <wp:effectExtent l="0" t="0" r="0" b="1270"/>
                  <wp:docPr id="44" name="그림 44"/>
                  <wp:cNvGraphicFramePr/>
                  <a:graphic xmlns:a="http://schemas.openxmlformats.org/drawingml/2006/main">
                    <a:graphicData uri="http://schemas.openxmlformats.org/drawingml/2006/picture">
                      <pic:pic xmlns:pic="http://schemas.openxmlformats.org/drawingml/2006/picture">
                        <pic:nvPicPr>
                          <pic:cNvPr id="44" name="그림 44"/>
                          <pic:cNvPicPr/>
                        </pic:nvPicPr>
                        <pic:blipFill>
                          <a:blip r:embed="rId37"/>
                          <a:stretch>
                            <a:fillRect/>
                          </a:stretch>
                        </pic:blipFill>
                        <pic:spPr>
                          <a:xfrm>
                            <a:off x="0" y="0"/>
                            <a:ext cx="2713281" cy="2170624"/>
                          </a:xfrm>
                          <a:prstGeom prst="rect">
                            <a:avLst/>
                          </a:prstGeom>
                        </pic:spPr>
                      </pic:pic>
                    </a:graphicData>
                  </a:graphic>
                </wp:inline>
              </w:drawing>
            </w:r>
          </w:p>
        </w:tc>
      </w:tr>
      <w:tr w:rsidR="00DD12B0" w14:paraId="24D98934" w14:textId="77777777" w:rsidTr="00D9256D">
        <w:trPr>
          <w:jc w:val="center"/>
        </w:trPr>
        <w:tc>
          <w:tcPr>
            <w:tcW w:w="4508" w:type="dxa"/>
          </w:tcPr>
          <w:p w14:paraId="2DB998C8" w14:textId="77777777" w:rsidR="00DD12B0" w:rsidRDefault="00DD12B0" w:rsidP="00D9256D">
            <w:pPr>
              <w:jc w:val="center"/>
            </w:pPr>
            <w:r>
              <w:rPr>
                <w:rFonts w:hint="eastAsia"/>
              </w:rPr>
              <w:t>(</w:t>
            </w:r>
            <w:r>
              <w:t>c)</w:t>
            </w:r>
          </w:p>
        </w:tc>
        <w:tc>
          <w:tcPr>
            <w:tcW w:w="4508" w:type="dxa"/>
          </w:tcPr>
          <w:p w14:paraId="4426F032" w14:textId="77777777" w:rsidR="00DD12B0" w:rsidRDefault="00DD12B0" w:rsidP="00DD12B0">
            <w:pPr>
              <w:keepNext/>
              <w:jc w:val="center"/>
            </w:pPr>
            <w:r>
              <w:rPr>
                <w:rFonts w:hint="eastAsia"/>
              </w:rPr>
              <w:t>(</w:t>
            </w:r>
            <w:r>
              <w:t>d)</w:t>
            </w:r>
          </w:p>
        </w:tc>
      </w:tr>
    </w:tbl>
    <w:p w14:paraId="14332B5B" w14:textId="4B72852B" w:rsidR="00DD12B0" w:rsidRDefault="00DD12B0" w:rsidP="00DD12B0">
      <w:pPr>
        <w:pStyle w:val="SCIFigure"/>
        <w:ind w:left="600"/>
      </w:pPr>
      <w:r w:rsidRPr="00F52D9E">
        <w:rPr>
          <w:b/>
          <w:bCs/>
        </w:rPr>
        <w:t xml:space="preserve">Figure </w:t>
      </w:r>
      <w:r w:rsidRPr="00F52D9E">
        <w:rPr>
          <w:b/>
          <w:bCs/>
        </w:rPr>
        <w:fldChar w:fldCharType="begin"/>
      </w:r>
      <w:r w:rsidRPr="00F52D9E">
        <w:rPr>
          <w:b/>
          <w:bCs/>
        </w:rPr>
        <w:instrText xml:space="preserve"> SEQ Figure \* ARABIC </w:instrText>
      </w:r>
      <w:r w:rsidRPr="00F52D9E">
        <w:rPr>
          <w:b/>
          <w:bCs/>
        </w:rPr>
        <w:fldChar w:fldCharType="separate"/>
      </w:r>
      <w:r w:rsidR="00823BF7">
        <w:rPr>
          <w:b/>
          <w:bCs/>
          <w:noProof/>
        </w:rPr>
        <w:t>15</w:t>
      </w:r>
      <w:r w:rsidRPr="00F52D9E">
        <w:rPr>
          <w:b/>
          <w:bCs/>
        </w:rPr>
        <w:fldChar w:fldCharType="end"/>
      </w:r>
      <w:r w:rsidRPr="00F52D9E">
        <w:rPr>
          <w:b/>
          <w:bCs/>
        </w:rPr>
        <w:t>.</w:t>
      </w:r>
      <w:r>
        <w:t xml:space="preserve"> </w:t>
      </w:r>
      <w:r w:rsidRPr="009E4113">
        <w:t>Displacement Checks for Representative Solutions</w:t>
      </w:r>
      <w:r w:rsidR="00B64E4E">
        <w:t xml:space="preserve"> (a) Seismic Inter-story Drift (X-dir) for </w:t>
      </w:r>
      <w:r w:rsidR="00595A2D">
        <w:t>Rep. Solutions; (b)</w:t>
      </w:r>
      <w:r w:rsidR="00595A2D" w:rsidRPr="00595A2D">
        <w:t xml:space="preserve"> </w:t>
      </w:r>
      <w:r w:rsidR="00595A2D">
        <w:t>Seismic Inter-story Drift (Y-dir) for Rep. Solutions; (c) Wind La</w:t>
      </w:r>
      <w:r w:rsidR="00766C00">
        <w:t>teral Displacement (X-dir) for Rep. Solutions; (d) Wind Later</w:t>
      </w:r>
      <w:r w:rsidR="00F52D9E">
        <w:t>al Displacement (Y-dir) for Rep. Solutions</w:t>
      </w:r>
    </w:p>
    <w:p w14:paraId="33075A6C" w14:textId="05959617" w:rsidR="001B22F3" w:rsidRDefault="00B53733" w:rsidP="00B53733">
      <w:pPr>
        <w:pStyle w:val="SCI"/>
        <w:numPr>
          <w:ilvl w:val="1"/>
          <w:numId w:val="25"/>
        </w:numPr>
      </w:pPr>
      <w:r>
        <w:rPr>
          <w:rFonts w:hint="eastAsia"/>
        </w:rPr>
        <w:t>D</w:t>
      </w:r>
      <w:r>
        <w:t>iscussion</w:t>
      </w:r>
    </w:p>
    <w:p w14:paraId="48D1AF9D" w14:textId="77777777" w:rsidR="00A676A9" w:rsidRPr="00A676A9" w:rsidRDefault="00A676A9" w:rsidP="00571C2F">
      <w:pPr>
        <w:pStyle w:val="SCI0"/>
      </w:pPr>
      <w:r w:rsidRPr="00A676A9">
        <w:t xml:space="preserve">Through the analysis of this numerical example, the proposed optimization framework has effectively demonstrated its capability to derive a meaningful Pareto optimal front for the two conflicting objectives of economic efficiency and structural conservatism. The true value of this Pareto front lies not in its graphical representation, but in its function as a dynamic tool for evidence-based decision-making. For instance, a designer can present Figure 11c directly to a client and articulate the trade-offs in tangible terms: "As this graph shows, our most economical design (Sol #1) meets all safety codes with a cost of approximately ₩27 million. However, if we aim for a more conservative design </w:t>
      </w:r>
      <w:r w:rsidRPr="00A676A9">
        <w:lastRenderedPageBreak/>
        <w:t>with a 25% lower average stress ratio (from ~0.4 to ~0.3, enhancing long-term durability and user comfort), it would require an additional investment of approximately ₩15 million, leading to the design represented by Sol #18." This quantitative dialogue transforms abstract safety goals into concrete budget discussions, empowering stakeholders to make informed choices aligned with project-specific priorities.</w:t>
      </w:r>
    </w:p>
    <w:p w14:paraId="4B42C256" w14:textId="59B2B607" w:rsidR="00EB2E53" w:rsidRDefault="00B866EE" w:rsidP="001F5AFF">
      <w:pPr>
        <w:pStyle w:val="SCI"/>
      </w:pPr>
      <w:r w:rsidRPr="00B866EE">
        <w:t>Framework Performance Validation</w:t>
      </w:r>
    </w:p>
    <w:p w14:paraId="05B25D3C" w14:textId="3DE15975" w:rsidR="00B866EE" w:rsidRDefault="00B866EE" w:rsidP="00B866EE">
      <w:pPr>
        <w:pStyle w:val="SCI0"/>
      </w:pPr>
      <w:r>
        <w:t xml:space="preserve">To validate the methodological soundness and demonstrate the superiority of the proposed hybrid size-shape optimization </w:t>
      </w:r>
      <w:r w:rsidRPr="0011275B">
        <w:t>framework, two key validation experiments were conducted. The first experiment focused on evaluating the consistency and reproducibility of the algorithm, while the second aimed to quantitatively analyze the computational efficiency of incorporating</w:t>
      </w:r>
      <w:r>
        <w:t xml:space="preserve"> column rotation as a core design variable.</w:t>
      </w:r>
    </w:p>
    <w:p w14:paraId="3DC51BE5" w14:textId="4517AE69" w:rsidR="001C7F06" w:rsidRDefault="005B3749" w:rsidP="001C7F06">
      <w:pPr>
        <w:pStyle w:val="SCI"/>
        <w:numPr>
          <w:ilvl w:val="1"/>
          <w:numId w:val="25"/>
        </w:numPr>
      </w:pPr>
      <w:r w:rsidRPr="005B3749">
        <w:t>Validation of Algorithm Consistency and Reproducibility</w:t>
      </w:r>
    </w:p>
    <w:p w14:paraId="07497718" w14:textId="77777777" w:rsidR="005B3749" w:rsidRDefault="005B3749" w:rsidP="0011275B">
      <w:pPr>
        <w:pStyle w:val="SCI0"/>
      </w:pPr>
      <w:r>
        <w:t>Considering the stochastic nature of metaheuristic algorithms, it is essential to verify that they produce consistent performance across independent executions. To this end, three independent optimization trials were performed using the identical example problem and optimization parameters.</w:t>
      </w:r>
    </w:p>
    <w:p w14:paraId="1B6F4837" w14:textId="77777777" w:rsidR="005B3749" w:rsidRDefault="005B3749" w:rsidP="0011275B">
      <w:pPr>
        <w:pStyle w:val="SCI0"/>
      </w:pPr>
      <w:r>
        <w:t>Figure 16(a) illustrates the generational convergence process for objective function 1 (the cost-carbon indicator) for all three trials. As the graph shows, while there are slight path variations in the initial exploration phase due to stochastic differences, all three trials stably converge to a narrow range between 0.31 and 0.32 after approximately 70 generations.</w:t>
      </w:r>
    </w:p>
    <w:p w14:paraId="7CBBD23D" w14:textId="046AC792" w:rsidR="005B3749" w:rsidRDefault="005B3749" w:rsidP="0011275B">
      <w:pPr>
        <w:pStyle w:val="SCI0"/>
      </w:pPr>
      <w:r>
        <w:t xml:space="preserve">To assess the qualitative consistency of the final solutions, Figure 16(b) compares the actual values of the best solution (lowest cost-carbon indicator, </w:t>
      </w:r>
      <m:oMath>
        <m:sSub>
          <m:sSubPr>
            <m:ctrlPr>
              <w:rPr>
                <w:rFonts w:ascii="Cambria Math" w:hAnsi="Cambria Math"/>
                <w:i/>
              </w:rPr>
            </m:ctrlPr>
          </m:sSubPr>
          <m:e>
            <m:r>
              <w:rPr>
                <w:rFonts w:ascii="Cambria Math" w:hAnsi="Cambria Math"/>
              </w:rPr>
              <m:t>f</m:t>
            </m:r>
          </m:e>
          <m:sub>
            <m:r>
              <w:rPr>
                <w:rFonts w:ascii="Cambria Math" w:hAnsi="Cambria Math"/>
              </w:rPr>
              <m:t>1</m:t>
            </m:r>
          </m:sub>
        </m:sSub>
      </m:oMath>
      <w:r>
        <w:t>) from the Pareto front of each trial. The optimal solution from Trial 1 recorded a cost of ₩27,068,446 and 83,211</w:t>
      </w:r>
      <m:oMath>
        <m:r>
          <w:rPr>
            <w:rFonts w:ascii="Cambria Math" w:hAnsi="Cambria Math"/>
          </w:rPr>
          <m:t>kgC</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e</m:t>
        </m:r>
      </m:oMath>
      <w:r>
        <w:t>, while Trial 2 yielded ₩27,586,835 and 83,108</w:t>
      </w:r>
      <m:oMath>
        <m:r>
          <w:rPr>
            <w:rFonts w:ascii="Cambria Math" w:hAnsi="Cambria Math"/>
          </w:rPr>
          <m:t>kgC</m:t>
        </m:r>
        <m:sSub>
          <m:sSubPr>
            <m:ctrlPr>
              <w:rPr>
                <w:rFonts w:ascii="Cambria Math" w:hAnsi="Cambria Math"/>
                <w:i/>
              </w:rPr>
            </m:ctrlPr>
          </m:sSubPr>
          <m:e>
            <m:r>
              <w:rPr>
                <w:rFonts w:ascii="Cambria Math" w:hAnsi="Cambria Math"/>
              </w:rPr>
              <m:t>O</m:t>
            </m:r>
          </m:e>
          <m:sub>
            <m:r>
              <w:rPr>
                <w:rFonts w:ascii="Cambria Math" w:hAnsi="Cambria Math"/>
              </w:rPr>
              <m:t>2</m:t>
            </m:r>
          </m:sub>
        </m:sSub>
      </m:oMath>
      <w:r>
        <w:t>, and Trial 3 resulted in ₩27,652,633 and 85,267</w:t>
      </w:r>
      <m:oMath>
        <m:r>
          <w:rPr>
            <w:rFonts w:ascii="Cambria Math" w:hAnsi="Cambria Math"/>
          </w:rPr>
          <m:t>kgC</m:t>
        </m:r>
        <m:sSub>
          <m:sSubPr>
            <m:ctrlPr>
              <w:rPr>
                <w:rFonts w:ascii="Cambria Math" w:hAnsi="Cambria Math"/>
                <w:i/>
              </w:rPr>
            </m:ctrlPr>
          </m:sSubPr>
          <m:e>
            <m:r>
              <w:rPr>
                <w:rFonts w:ascii="Cambria Math" w:hAnsi="Cambria Math"/>
              </w:rPr>
              <m:t>O</m:t>
            </m:r>
          </m:e>
          <m:sub>
            <m:r>
              <w:rPr>
                <w:rFonts w:ascii="Cambria Math" w:hAnsi="Cambria Math"/>
              </w:rPr>
              <m:t>2</m:t>
            </m:r>
          </m:sub>
        </m:sSub>
      </m:oMath>
      <w:r>
        <w:t>. These values lie within a slight deviation of approximately 2.1% at maximum, indicating a very high level of consistency between the independent runs.</w:t>
      </w:r>
    </w:p>
    <w:p w14:paraId="6D932A95" w14:textId="010B8E0A" w:rsidR="005B3749" w:rsidRDefault="005B3749" w:rsidP="005B3749">
      <w:pPr>
        <w:pStyle w:val="SCI0"/>
      </w:pPr>
      <w:r>
        <w:t>These results validate the robustness of the implemented NSGA-II algorithm. They clearly demonstrate that despite the inherent randomness of evolutionary algorithms, the proposed framework can consistently converge to high-quality, near-optimal solutions within an acceptable margin of error.</w:t>
      </w:r>
    </w:p>
    <w:tbl>
      <w:tblPr>
        <w:tblStyle w:val="ab"/>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6"/>
        <w:gridCol w:w="3500"/>
      </w:tblGrid>
      <w:tr w:rsidR="000D03C6" w14:paraId="45D62F93" w14:textId="77777777" w:rsidTr="00743FFD">
        <w:tc>
          <w:tcPr>
            <w:tcW w:w="4508" w:type="dxa"/>
          </w:tcPr>
          <w:p w14:paraId="449ACC89" w14:textId="1CD94A19" w:rsidR="001C084F" w:rsidRDefault="00A11737" w:rsidP="0011275B">
            <w:pPr>
              <w:jc w:val="center"/>
            </w:pPr>
            <w:r>
              <w:rPr>
                <w:rFonts w:ascii="Times New Roman" w:hAnsi="Times New Roman" w:cs="Times New Roman"/>
                <w:bCs/>
                <w:noProof/>
                <w:sz w:val="22"/>
              </w:rPr>
              <w:lastRenderedPageBreak/>
              <w:drawing>
                <wp:inline distT="0" distB="0" distL="0" distR="0" wp14:anchorId="02EB93E8" wp14:editId="2F464E4F">
                  <wp:extent cx="3370692" cy="1310825"/>
                  <wp:effectExtent l="0" t="0" r="1270"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38"/>
                          <a:stretch>
                            <a:fillRect/>
                          </a:stretch>
                        </pic:blipFill>
                        <pic:spPr>
                          <a:xfrm>
                            <a:off x="0" y="0"/>
                            <a:ext cx="3370692" cy="1310825"/>
                          </a:xfrm>
                          <a:prstGeom prst="rect">
                            <a:avLst/>
                          </a:prstGeom>
                        </pic:spPr>
                      </pic:pic>
                    </a:graphicData>
                  </a:graphic>
                </wp:inline>
              </w:drawing>
            </w:r>
          </w:p>
        </w:tc>
        <w:tc>
          <w:tcPr>
            <w:tcW w:w="4508" w:type="dxa"/>
          </w:tcPr>
          <w:p w14:paraId="01A5846E" w14:textId="340E9CCF" w:rsidR="001C084F" w:rsidRDefault="007E538E" w:rsidP="0011275B">
            <w:pPr>
              <w:jc w:val="center"/>
            </w:pPr>
            <w:r>
              <w:rPr>
                <w:rFonts w:ascii="Times New Roman" w:hAnsi="Times New Roman" w:cs="Times New Roman"/>
                <w:bCs/>
                <w:noProof/>
                <w:sz w:val="22"/>
              </w:rPr>
              <w:drawing>
                <wp:inline distT="0" distB="0" distL="0" distR="0" wp14:anchorId="2D44653E" wp14:editId="6FAECC68">
                  <wp:extent cx="1839350" cy="1226234"/>
                  <wp:effectExtent l="0" t="0" r="889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39"/>
                          <a:stretch>
                            <a:fillRect/>
                          </a:stretch>
                        </pic:blipFill>
                        <pic:spPr>
                          <a:xfrm>
                            <a:off x="0" y="0"/>
                            <a:ext cx="1839350" cy="1226234"/>
                          </a:xfrm>
                          <a:prstGeom prst="rect">
                            <a:avLst/>
                          </a:prstGeom>
                        </pic:spPr>
                      </pic:pic>
                    </a:graphicData>
                  </a:graphic>
                </wp:inline>
              </w:drawing>
            </w:r>
          </w:p>
        </w:tc>
      </w:tr>
      <w:tr w:rsidR="000D03C6" w14:paraId="0C5DF9DA" w14:textId="77777777" w:rsidTr="00743FFD">
        <w:tc>
          <w:tcPr>
            <w:tcW w:w="4508" w:type="dxa"/>
          </w:tcPr>
          <w:p w14:paraId="44EBFC69" w14:textId="6EF494E0" w:rsidR="001C084F" w:rsidRDefault="007E538E" w:rsidP="0011275B">
            <w:pPr>
              <w:jc w:val="center"/>
            </w:pPr>
            <w:r>
              <w:rPr>
                <w:rFonts w:hint="eastAsia"/>
              </w:rPr>
              <w:t>(</w:t>
            </w:r>
            <w:r>
              <w:t>a)</w:t>
            </w:r>
          </w:p>
        </w:tc>
        <w:tc>
          <w:tcPr>
            <w:tcW w:w="4508" w:type="dxa"/>
          </w:tcPr>
          <w:p w14:paraId="2C3F1D90" w14:textId="12F6007B" w:rsidR="001C084F" w:rsidRDefault="007E538E" w:rsidP="0011275B">
            <w:pPr>
              <w:jc w:val="center"/>
            </w:pPr>
            <w:r>
              <w:rPr>
                <w:rFonts w:hint="eastAsia"/>
              </w:rPr>
              <w:t>(</w:t>
            </w:r>
            <w:r>
              <w:t>b)</w:t>
            </w:r>
          </w:p>
        </w:tc>
      </w:tr>
    </w:tbl>
    <w:p w14:paraId="705FA458" w14:textId="5297FEA2" w:rsidR="001C084F" w:rsidRPr="0011275B" w:rsidRDefault="00FB4E56" w:rsidP="0011275B">
      <w:pPr>
        <w:pStyle w:val="SCIFigure"/>
        <w:ind w:left="600"/>
      </w:pPr>
      <w:r w:rsidRPr="0011275B">
        <w:rPr>
          <w:rFonts w:hint="eastAsia"/>
          <w:b/>
          <w:bCs/>
        </w:rPr>
        <w:t>F</w:t>
      </w:r>
      <w:r w:rsidRPr="0011275B">
        <w:rPr>
          <w:b/>
          <w:bCs/>
        </w:rPr>
        <w:t>igure 16.</w:t>
      </w:r>
      <w:r w:rsidR="00A74DD9">
        <w:t xml:space="preserve"> </w:t>
      </w:r>
      <w:r w:rsidR="00435C3C" w:rsidRPr="00435C3C">
        <w:t>Comparison of Three Independent Optimization Trials</w:t>
      </w:r>
      <w:r w:rsidR="00435C3C">
        <w:t xml:space="preserve"> (a) Hall of Fame Convergence Compari</w:t>
      </w:r>
      <w:r w:rsidR="004A7A3A">
        <w:t xml:space="preserve">son; (b) Final Solution </w:t>
      </w:r>
      <w:r w:rsidR="00B53D3B">
        <w:t>–</w:t>
      </w:r>
      <w:r w:rsidR="004A7A3A">
        <w:t xml:space="preserve"> Actual</w:t>
      </w:r>
      <w:r w:rsidR="00B53D3B">
        <w:t xml:space="preserve"> Val</w:t>
      </w:r>
      <w:r w:rsidR="00443AD5">
        <w:t>ues Comparison</w:t>
      </w:r>
    </w:p>
    <w:p w14:paraId="47717633" w14:textId="25FB8C75" w:rsidR="005B3749" w:rsidRDefault="005B3749" w:rsidP="001C7F06">
      <w:pPr>
        <w:pStyle w:val="SCI"/>
        <w:numPr>
          <w:ilvl w:val="1"/>
          <w:numId w:val="25"/>
        </w:numPr>
      </w:pPr>
      <w:r>
        <w:t>Validation of Hybrid Size-Shape Optimization Efficiency</w:t>
      </w:r>
    </w:p>
    <w:p w14:paraId="55CCF501" w14:textId="77777777" w:rsidR="00122764" w:rsidRPr="0011275B" w:rsidRDefault="00122764" w:rsidP="0011275B">
      <w:pPr>
        <w:pStyle w:val="SCI0"/>
      </w:pPr>
      <w:r>
        <w:t xml:space="preserve">To verify the superiority of the hybrid approach, which decouples column rotation as a separate design </w:t>
      </w:r>
      <w:r w:rsidRPr="0011275B">
        <w:t>variable, a comparative analysis was conducted between the following two scenarios:</w:t>
      </w:r>
    </w:p>
    <w:p w14:paraId="32E00121" w14:textId="77777777" w:rsidR="00122764" w:rsidRPr="0011275B" w:rsidRDefault="00122764" w:rsidP="0011275B">
      <w:pPr>
        <w:pStyle w:val="SCI0"/>
        <w:numPr>
          <w:ilvl w:val="0"/>
          <w:numId w:val="42"/>
        </w:numPr>
      </w:pPr>
      <w:r w:rsidRPr="0011275B">
        <w:t>Scenario A (Hybrid Approach): Utilizes the base section database (1,000 sections) and treats column rotation as a separate binary gene (total of 16 genes).</w:t>
      </w:r>
    </w:p>
    <w:p w14:paraId="569819B1" w14:textId="77777777" w:rsidR="00122764" w:rsidRDefault="00122764" w:rsidP="0011275B">
      <w:pPr>
        <w:pStyle w:val="SCI0"/>
        <w:numPr>
          <w:ilvl w:val="0"/>
          <w:numId w:val="42"/>
        </w:numPr>
      </w:pPr>
      <w:r w:rsidRPr="0011275B">
        <w:t>Scenario B (Extended Database Approach): Utilizes an extended database comprising the</w:t>
      </w:r>
      <w:r>
        <w:t xml:space="preserve"> base 1,000 column sections plus an additional 1,000 sections rotated by 90 degrees (2,000 total column sections), without a separate rotation gene (total of 10 genes).</w:t>
      </w:r>
    </w:p>
    <w:p w14:paraId="241E78D0" w14:textId="77777777" w:rsidR="00122764" w:rsidRPr="0011275B" w:rsidRDefault="00122764" w:rsidP="0011275B">
      <w:pPr>
        <w:pStyle w:val="SCI0"/>
      </w:pPr>
      <w:r>
        <w:t>In this comparative experiment, a unidirectional lateral load (X-direction only) was applied to maximize the effect of column rotation. This loading condition amplifies the directional stiffness requirements of the structural system, providing an optimal environment to observe the benefits of intell</w:t>
      </w:r>
      <w:r w:rsidRPr="0011275B">
        <w:t>igent column orientation management.</w:t>
      </w:r>
    </w:p>
    <w:p w14:paraId="400D916A" w14:textId="77777777" w:rsidR="00122764" w:rsidRPr="0011275B" w:rsidRDefault="00122764" w:rsidP="0011275B">
      <w:pPr>
        <w:pStyle w:val="SCI0"/>
      </w:pPr>
      <w:r w:rsidRPr="0011275B">
        <w:t xml:space="preserve">Figure 17 compares the convergence performance of the two scenarios over 200 generations. The results show a </w:t>
      </w:r>
      <w:r>
        <w:t xml:space="preserve">distinct pattern. In the initial exploration phase (before ~25 generations), the extended database approach (Scenario B) shows temporarily superior performance due to its larger pool of initial options. However, as the algorithm begins </w:t>
      </w:r>
      <w:r w:rsidRPr="0011275B">
        <w:t>to identify promising design regions, the hybrid approach (Scenario A) overtakes it in performance after approximately 25 generations and continues to widen the gap.</w:t>
      </w:r>
    </w:p>
    <w:p w14:paraId="63905EC8" w14:textId="77777777" w:rsidR="00122764" w:rsidRPr="0011275B" w:rsidRDefault="00122764" w:rsidP="0011275B">
      <w:pPr>
        <w:pStyle w:val="SCI0"/>
      </w:pPr>
      <w:r w:rsidRPr="0011275B">
        <w:t>This transition stems from the core efficiency of the hybrid approach. Scenario A can quickly determine the optimal column orientations, effectively solving the 'shape optimization' problem first. It then focuses its search on 'size optimization' within a reduced search space. This dynamically reduces the dimensionality of the problem, maximizing search efficiency. Ultimately, the hybrid approach achieved an objective function value approaching 0.30, while the extended database approach plateaued around 0.33, representing a performance improvement of over 9%.</w:t>
      </w:r>
    </w:p>
    <w:p w14:paraId="3490FF3D" w14:textId="77777777" w:rsidR="00122764" w:rsidRDefault="00122764" w:rsidP="00122764">
      <w:pPr>
        <w:pStyle w:val="SCI0"/>
      </w:pPr>
      <w:r w:rsidRPr="0011275B">
        <w:lastRenderedPageBreak/>
        <w:t>Particularly noteworthy is the convergence stability in the later generations. Whereas Scenario B exhibits a relatively unstable convergence pattern as it continues to</w:t>
      </w:r>
      <w:r>
        <w:t xml:space="preserve"> search within a vast solution space, Scenario A stably improves its solution after the column orientations are determined. This experiment suggests that for structures with asymmetric loading conditions or irregular plans, where directional stiffness management is crucial, the hybrid approach can be a significantly more efficient and powerful optimization tool.</w:t>
      </w:r>
    </w:p>
    <w:p w14:paraId="207C73A8" w14:textId="676D4C7D" w:rsidR="0030646F" w:rsidRDefault="008A1103" w:rsidP="0011275B">
      <w:pPr>
        <w:jc w:val="center"/>
      </w:pPr>
      <w:r>
        <w:rPr>
          <w:rFonts w:ascii="Times New Roman" w:hAnsi="Times New Roman" w:cs="Times New Roman" w:hint="eastAsia"/>
          <w:bCs/>
          <w:noProof/>
          <w:sz w:val="22"/>
        </w:rPr>
        <w:drawing>
          <wp:inline distT="0" distB="0" distL="0" distR="0" wp14:anchorId="592CB52D" wp14:editId="2CABF9C6">
            <wp:extent cx="5140770" cy="1926642"/>
            <wp:effectExtent l="0" t="0" r="317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40"/>
                    <a:srcRect t="1814" b="1814"/>
                    <a:stretch>
                      <a:fillRect/>
                    </a:stretch>
                  </pic:blipFill>
                  <pic:spPr bwMode="auto">
                    <a:xfrm>
                      <a:off x="0" y="0"/>
                      <a:ext cx="5140770" cy="1926642"/>
                    </a:xfrm>
                    <a:prstGeom prst="rect">
                      <a:avLst/>
                    </a:prstGeom>
                    <a:ln>
                      <a:noFill/>
                    </a:ln>
                    <a:extLst>
                      <a:ext uri="{53640926-AAD7-44D8-BBD7-CCE9431645EC}">
                        <a14:shadowObscured xmlns:a14="http://schemas.microsoft.com/office/drawing/2010/main"/>
                      </a:ext>
                    </a:extLst>
                  </pic:spPr>
                </pic:pic>
              </a:graphicData>
            </a:graphic>
          </wp:inline>
        </w:drawing>
      </w:r>
    </w:p>
    <w:p w14:paraId="30CF9AFC" w14:textId="517EB957" w:rsidR="008A1103" w:rsidRDefault="008A1103" w:rsidP="0011275B">
      <w:pPr>
        <w:pStyle w:val="SCIFigure"/>
        <w:ind w:left="600"/>
      </w:pPr>
      <w:r w:rsidRPr="0011275B">
        <w:rPr>
          <w:rFonts w:hint="eastAsia"/>
          <w:b/>
          <w:bCs/>
        </w:rPr>
        <w:t>F</w:t>
      </w:r>
      <w:r w:rsidRPr="0011275B">
        <w:rPr>
          <w:b/>
          <w:bCs/>
        </w:rPr>
        <w:t>igure 17.</w:t>
      </w:r>
      <w:r w:rsidR="007E29F9">
        <w:t xml:space="preserve"> Convergence Performance Comparison Between Hybrid Approach and Extended Database</w:t>
      </w:r>
    </w:p>
    <w:p w14:paraId="04BA5A81" w14:textId="35FD235F" w:rsidR="00ED0BBE" w:rsidRDefault="00F514BA" w:rsidP="001F5AFF">
      <w:pPr>
        <w:pStyle w:val="SCI"/>
      </w:pPr>
      <w:r w:rsidRPr="0038206D">
        <w:t>Conclusion and Future Work</w:t>
      </w:r>
    </w:p>
    <w:p w14:paraId="0E722A5F" w14:textId="77777777" w:rsidR="00636FE0" w:rsidRPr="0011275B" w:rsidRDefault="00636FE0" w:rsidP="0011275B">
      <w:pPr>
        <w:pStyle w:val="SCI0"/>
      </w:pPr>
      <w:r w:rsidRPr="00636FE0">
        <w:t xml:space="preserve">This study introduced a novel hybrid size-shape optimization framework for reinforced concrete (RC) frames, defining the design variables as immediately constructible member cross-sections and the rotational status of columns. By employing the NSGA-II algorithm, the framework successfully performed a multi-objective optimization for two conflicting goals—a combined cost-carbon indicator and a structural conservatism </w:t>
      </w:r>
      <w:r w:rsidRPr="0011275B">
        <w:t>indicator—and derived a Pareto optimal front that provides designers with a quantitative basis for informed decision-making.</w:t>
      </w:r>
    </w:p>
    <w:p w14:paraId="4CD0441F" w14:textId="77777777" w:rsidR="00636FE0" w:rsidRPr="0011275B" w:rsidRDefault="00636FE0" w:rsidP="0011275B">
      <w:pPr>
        <w:pStyle w:val="SCI0"/>
      </w:pPr>
      <w:r w:rsidRPr="0011275B">
        <w:t>Notably, this study validated the convergence stability and reproducibility of the proposed framework through independent trials. Furthermore, a comparative analysis against a traditional extended-database approach quantitatively verified the superiority of the hybrid method. The strategy of decoupling column rotation as an independent variable was shown to dynamically reduce the search space, leading to a performance improvement of over 9% and more stable convergence.</w:t>
      </w:r>
    </w:p>
    <w:p w14:paraId="6CD22948" w14:textId="77777777" w:rsidR="00636FE0" w:rsidRPr="00636FE0" w:rsidRDefault="00636FE0" w:rsidP="0011275B">
      <w:pPr>
        <w:pStyle w:val="SCI0"/>
      </w:pPr>
      <w:r w:rsidRPr="0011275B">
        <w:t>Nevertheless, this study has several limitations. First, the cross-sectional data was generated with a uniform stirrup spacing, which may not be optimal for shear resistance in all member regions. Second, costs related to rebar splicing, anchorage, and formwork were not included in the objective function. Finally, the member grouping strategy was predetermined</w:t>
      </w:r>
      <w:r w:rsidRPr="00636FE0">
        <w:t xml:space="preserve"> by the user rather than being part of the optimization process.</w:t>
      </w:r>
    </w:p>
    <w:p w14:paraId="5586AF0F" w14:textId="77777777" w:rsidR="00636FE0" w:rsidRPr="00636FE0" w:rsidRDefault="00636FE0" w:rsidP="0011275B">
      <w:pPr>
        <w:pStyle w:val="SCI0"/>
      </w:pPr>
      <w:r w:rsidRPr="00636FE0">
        <w:lastRenderedPageBreak/>
        <w:t>Future research will be directed at addressing these limitations. First, the database generation process will be refined to allow for variable stirrup spacing along member lengths. The economic model will also be expanded to include costs associated with splicing, anchorage, and formwork to provide a more holistic cost assessment. Finally, an advanced optimization module will be developed to allow the algorithm to intelligently determine optimal member groupings, further expanding the search for more innovative and efficient structural systems.</w:t>
      </w:r>
    </w:p>
    <w:p w14:paraId="6D4BD691" w14:textId="77777777" w:rsidR="004C58BF" w:rsidRPr="004C58BF" w:rsidRDefault="004C58BF" w:rsidP="004C58BF">
      <w:pPr>
        <w:wordWrap/>
        <w:adjustRightInd w:val="0"/>
        <w:spacing w:line="360" w:lineRule="auto"/>
        <w:ind w:left="480" w:hanging="480"/>
        <w:jc w:val="left"/>
        <w:rPr>
          <w:rFonts w:ascii="Times New Roman" w:hAnsi="Times New Roman" w:cs="Times New Roman"/>
          <w:color w:val="000000" w:themeColor="text1"/>
          <w:sz w:val="22"/>
        </w:rPr>
      </w:pPr>
      <w:r w:rsidRPr="004C58BF">
        <w:rPr>
          <w:rFonts w:ascii="Times New Roman" w:hAnsi="Times New Roman" w:cs="Times New Roman"/>
          <w:b/>
          <w:color w:val="000000" w:themeColor="text1"/>
          <w:sz w:val="22"/>
        </w:rPr>
        <w:t>Disclosure statement</w:t>
      </w:r>
    </w:p>
    <w:p w14:paraId="1173664D" w14:textId="77777777" w:rsidR="004C58BF" w:rsidRPr="004C58BF" w:rsidRDefault="004C58BF" w:rsidP="004C58BF">
      <w:pPr>
        <w:wordWrap/>
        <w:adjustRightInd w:val="0"/>
        <w:spacing w:line="360" w:lineRule="auto"/>
        <w:ind w:left="480" w:hanging="480"/>
        <w:jc w:val="left"/>
        <w:rPr>
          <w:rFonts w:ascii="Times New Roman" w:hAnsi="Times New Roman" w:cs="Times New Roman"/>
          <w:color w:val="000000" w:themeColor="text1"/>
          <w:sz w:val="22"/>
        </w:rPr>
      </w:pPr>
      <w:r w:rsidRPr="004C58BF">
        <w:rPr>
          <w:rFonts w:ascii="Times New Roman" w:hAnsi="Times New Roman" w:cs="Times New Roman"/>
          <w:b/>
          <w:color w:val="000000" w:themeColor="text1"/>
          <w:sz w:val="22"/>
        </w:rPr>
        <w:t>Data availability</w:t>
      </w:r>
    </w:p>
    <w:p w14:paraId="13284190" w14:textId="77777777" w:rsidR="004C58BF" w:rsidRPr="004C58BF" w:rsidRDefault="004C58BF" w:rsidP="004C58BF">
      <w:pPr>
        <w:wordWrap/>
        <w:adjustRightInd w:val="0"/>
        <w:spacing w:line="360" w:lineRule="auto"/>
        <w:ind w:left="480" w:hanging="480"/>
        <w:jc w:val="left"/>
        <w:rPr>
          <w:rFonts w:ascii="Times New Roman" w:hAnsi="Times New Roman" w:cs="Times New Roman"/>
          <w:color w:val="000000" w:themeColor="text1"/>
          <w:kern w:val="0"/>
          <w:sz w:val="22"/>
        </w:rPr>
      </w:pPr>
      <w:r w:rsidRPr="004C58BF">
        <w:rPr>
          <w:rFonts w:ascii="Times New Roman" w:hAnsi="Times New Roman" w:cs="Times New Roman"/>
          <w:b/>
          <w:color w:val="000000" w:themeColor="text1"/>
          <w:sz w:val="22"/>
        </w:rPr>
        <w:t>Funding</w:t>
      </w:r>
    </w:p>
    <w:p w14:paraId="6E5017AE" w14:textId="4E0CFE3C" w:rsidR="004C58BF" w:rsidRDefault="004C58BF" w:rsidP="00A24105">
      <w:pPr>
        <w:wordWrap/>
        <w:adjustRightInd w:val="0"/>
        <w:spacing w:line="360" w:lineRule="auto"/>
        <w:ind w:left="480" w:hanging="480"/>
        <w:jc w:val="left"/>
        <w:rPr>
          <w:rFonts w:ascii="Times New Roman" w:hAnsi="Times New Roman" w:cs="Times New Roman"/>
          <w:b/>
          <w:color w:val="000000" w:themeColor="text1"/>
          <w:sz w:val="22"/>
        </w:rPr>
      </w:pPr>
      <w:r w:rsidRPr="004C58BF">
        <w:rPr>
          <w:rFonts w:ascii="Times New Roman" w:hAnsi="Times New Roman" w:cs="Times New Roman"/>
          <w:b/>
          <w:color w:val="000000" w:themeColor="text1"/>
          <w:sz w:val="22"/>
        </w:rPr>
        <w:t>References</w:t>
      </w:r>
    </w:p>
    <w:p w14:paraId="6E027A0C" w14:textId="22052651" w:rsidR="009F2A8F" w:rsidRPr="009F2A8F" w:rsidRDefault="004A5C94" w:rsidP="001D1329">
      <w:pPr>
        <w:pStyle w:val="SCIFigure"/>
        <w:numPr>
          <w:ilvl w:val="0"/>
          <w:numId w:val="40"/>
        </w:numPr>
        <w:ind w:leftChars="0"/>
      </w:pPr>
      <w:ins w:id="26" w:author="재민 소" w:date="2025-10-21T10:39:00Z">
        <w:r w:rsidRPr="004A5C94">
          <w:t>Aga, A. A., &amp; Adam, F. M. (2015). Design optimization of reinforced concrete frames.</w:t>
        </w:r>
      </w:ins>
      <w:del w:id="27" w:author="재민 소" w:date="2025-10-21T10:39:00Z">
        <w:r w:rsidR="009F2A8F" w:rsidRPr="009F2A8F" w:rsidDel="004A5C94">
          <w:delText>Aga, A. A. A., &amp; Adam, F. M. (2015). Design Optimization of Reinforced Concrete Frames.</w:delText>
        </w:r>
      </w:del>
      <w:r w:rsidR="009F2A8F" w:rsidRPr="009F2A8F">
        <w:t xml:space="preserve"> </w:t>
      </w:r>
      <w:r w:rsidR="009F2A8F" w:rsidRPr="00B31F6B">
        <w:rPr>
          <w:i/>
          <w:iCs/>
        </w:rPr>
        <w:t>Open Journal of Civil Engineering</w:t>
      </w:r>
      <w:r w:rsidR="009F2A8F" w:rsidRPr="00B31F6B">
        <w:rPr>
          <w:i/>
          <w:iCs/>
          <w:rPrChange w:id="28" w:author="재민 소" w:date="2025-10-21T10:46:00Z">
            <w:rPr/>
          </w:rPrChange>
        </w:rPr>
        <w:t xml:space="preserve">, </w:t>
      </w:r>
      <w:r w:rsidR="009F2A8F" w:rsidRPr="00B31F6B">
        <w:rPr>
          <w:i/>
          <w:iCs/>
        </w:rPr>
        <w:t>05</w:t>
      </w:r>
      <w:r w:rsidR="009F2A8F" w:rsidRPr="009F2A8F">
        <w:t>(01), 74–83. https://doi.org/10.4236/OJCE.2015.51008</w:t>
      </w:r>
    </w:p>
    <w:p w14:paraId="70110B87" w14:textId="12B36C10" w:rsidR="009F2A8F" w:rsidRPr="009F2A8F" w:rsidRDefault="00684114" w:rsidP="001D1329">
      <w:pPr>
        <w:pStyle w:val="SCIFigure"/>
        <w:numPr>
          <w:ilvl w:val="0"/>
          <w:numId w:val="40"/>
        </w:numPr>
        <w:ind w:leftChars="0"/>
      </w:pPr>
      <w:ins w:id="29" w:author="재민 소" w:date="2025-10-21T10:42:00Z">
        <w:r w:rsidRPr="00684114">
          <w:t xml:space="preserve">Oluwole Akadiri, P., &amp; Olaniran Fadiya, O. (2013). Empirical analysis of the determinants of environmentally sustainable practices in the UK construction industry. </w:t>
        </w:r>
        <w:r w:rsidRPr="00B31F6B">
          <w:rPr>
            <w:i/>
            <w:iCs/>
            <w:rPrChange w:id="30" w:author="재민 소" w:date="2025-10-21T10:46:00Z">
              <w:rPr/>
            </w:rPrChange>
          </w:rPr>
          <w:t>Construction Innovation, 13</w:t>
        </w:r>
        <w:r w:rsidRPr="00684114">
          <w:t>(4), 352-373.</w:t>
        </w:r>
      </w:ins>
      <w:del w:id="31" w:author="재민 소" w:date="2025-10-21T10:42:00Z">
        <w:r w:rsidR="009F2A8F" w:rsidRPr="009F2A8F" w:rsidDel="00684114">
          <w:delText xml:space="preserve">Akadiri, P. O., &amp; Fadiya, O. O. (2013). Empirical analysis of the determinants of environmentally sustainable practices in the UK construction industry. </w:delText>
        </w:r>
        <w:r w:rsidR="009F2A8F" w:rsidRPr="009F2A8F" w:rsidDel="00684114">
          <w:rPr>
            <w:i/>
            <w:iCs/>
          </w:rPr>
          <w:delText>Construction Innovation</w:delText>
        </w:r>
        <w:r w:rsidR="009F2A8F" w:rsidRPr="009F2A8F" w:rsidDel="00684114">
          <w:delText xml:space="preserve">, </w:delText>
        </w:r>
        <w:r w:rsidR="009F2A8F" w:rsidRPr="009F2A8F" w:rsidDel="00684114">
          <w:rPr>
            <w:i/>
            <w:iCs/>
          </w:rPr>
          <w:delText>13</w:delText>
        </w:r>
        <w:r w:rsidR="009F2A8F" w:rsidRPr="009F2A8F" w:rsidDel="00684114">
          <w:delText>(4), 352–373.</w:delText>
        </w:r>
      </w:del>
      <w:r w:rsidR="009F2A8F" w:rsidRPr="009F2A8F">
        <w:t xml:space="preserve"> https://doi.org/10.1108/CI-05-2012-0025</w:t>
      </w:r>
    </w:p>
    <w:p w14:paraId="58F42CE8" w14:textId="7A15E5D9" w:rsidR="009F2A8F" w:rsidRPr="009F2A8F" w:rsidRDefault="0038423A" w:rsidP="001D1329">
      <w:pPr>
        <w:pStyle w:val="SCIFigure"/>
        <w:numPr>
          <w:ilvl w:val="0"/>
          <w:numId w:val="40"/>
        </w:numPr>
        <w:ind w:leftChars="0"/>
      </w:pPr>
      <w:ins w:id="32" w:author="재민 소" w:date="2025-10-21T10:45:00Z">
        <w:r w:rsidRPr="0038423A">
          <w:t>Akin, A., &amp; Saka, M. P. (2015). Harmony search algorithm based optimum detailed design of reinforced concrete plane frames subject to ACI 318-05 provisions. </w:t>
        </w:r>
        <w:r w:rsidRPr="0038423A">
          <w:rPr>
            <w:i/>
            <w:iCs/>
          </w:rPr>
          <w:t>Computers &amp; Structures</w:t>
        </w:r>
        <w:r w:rsidRPr="0038423A">
          <w:t>, </w:t>
        </w:r>
        <w:r w:rsidRPr="0038423A">
          <w:rPr>
            <w:i/>
            <w:iCs/>
          </w:rPr>
          <w:t>147</w:t>
        </w:r>
        <w:r w:rsidRPr="0038423A">
          <w:t>, 79-95.</w:t>
        </w:r>
      </w:ins>
      <w:del w:id="33" w:author="재민 소" w:date="2025-10-21T10:45:00Z">
        <w:r w:rsidR="009F2A8F" w:rsidRPr="009F2A8F" w:rsidDel="0038423A">
          <w:delText xml:space="preserve">Akin, A., &amp; Saka, M. P. (2015). Harmony search algorithm based optimum detailed design of reinforced concrete plane frames subject to ACI 318-05 provisions. </w:delText>
        </w:r>
        <w:r w:rsidR="009F2A8F" w:rsidRPr="009F2A8F" w:rsidDel="0038423A">
          <w:rPr>
            <w:i/>
            <w:iCs/>
          </w:rPr>
          <w:delText>Computers &amp; Structures</w:delText>
        </w:r>
        <w:r w:rsidR="009F2A8F" w:rsidRPr="009F2A8F" w:rsidDel="0038423A">
          <w:delText xml:space="preserve">, </w:delText>
        </w:r>
        <w:r w:rsidR="009F2A8F" w:rsidRPr="009F2A8F" w:rsidDel="0038423A">
          <w:rPr>
            <w:i/>
            <w:iCs/>
          </w:rPr>
          <w:delText>147</w:delText>
        </w:r>
        <w:r w:rsidR="009F2A8F" w:rsidRPr="009F2A8F" w:rsidDel="0038423A">
          <w:delText>, 79–95.</w:delText>
        </w:r>
      </w:del>
      <w:r w:rsidR="009F2A8F" w:rsidRPr="009F2A8F">
        <w:t xml:space="preserve"> https://doi.org/10.1016/J.COMPSTRUC.2014.10.003</w:t>
      </w:r>
    </w:p>
    <w:p w14:paraId="2A6BABA8" w14:textId="0E1DBB50" w:rsidR="009F2A8F" w:rsidRPr="009F2A8F" w:rsidRDefault="007F4851" w:rsidP="001D1329">
      <w:pPr>
        <w:pStyle w:val="SCIFigure"/>
        <w:numPr>
          <w:ilvl w:val="0"/>
          <w:numId w:val="40"/>
        </w:numPr>
        <w:ind w:leftChars="0"/>
      </w:pPr>
      <w:ins w:id="34" w:author="재민 소" w:date="2025-10-21T10:47:00Z">
        <w:r w:rsidRPr="007F4851">
          <w:t>Aslay, S. E., Dede, T., &amp; Kaveh, A. (2024). Integrated design optimization process for building projects. </w:t>
        </w:r>
        <w:r w:rsidRPr="007F4851">
          <w:rPr>
            <w:i/>
            <w:iCs/>
          </w:rPr>
          <w:t>Periodica Polytechnica Civil Engineering</w:t>
        </w:r>
        <w:r w:rsidRPr="007F4851">
          <w:t>, </w:t>
        </w:r>
        <w:r w:rsidRPr="007F4851">
          <w:rPr>
            <w:i/>
            <w:iCs/>
          </w:rPr>
          <w:t>68</w:t>
        </w:r>
        <w:r w:rsidRPr="007F4851">
          <w:t>(4), 1175-1183.</w:t>
        </w:r>
      </w:ins>
      <w:del w:id="35" w:author="재민 소" w:date="2025-10-21T10:47:00Z">
        <w:r w:rsidR="009F2A8F" w:rsidRPr="009F2A8F" w:rsidDel="007F4851">
          <w:delText xml:space="preserve">Aslay, S. E., Dede, T., &amp; Kaveh, A. (2024). Integrated Design Optimization Process for Building Projects. </w:delText>
        </w:r>
        <w:r w:rsidR="009F2A8F" w:rsidRPr="009F2A8F" w:rsidDel="007F4851">
          <w:rPr>
            <w:i/>
            <w:iCs/>
          </w:rPr>
          <w:delText>Periodica Polytechnica Civil Engineering</w:delText>
        </w:r>
        <w:r w:rsidR="009F2A8F" w:rsidRPr="009F2A8F" w:rsidDel="007F4851">
          <w:delText xml:space="preserve">, </w:delText>
        </w:r>
        <w:r w:rsidR="009F2A8F" w:rsidRPr="009F2A8F" w:rsidDel="007F4851">
          <w:rPr>
            <w:i/>
            <w:iCs/>
          </w:rPr>
          <w:delText>68</w:delText>
        </w:r>
        <w:r w:rsidR="009F2A8F" w:rsidRPr="009F2A8F" w:rsidDel="007F4851">
          <w:delText>(4), 1175-1183-1175–1183.</w:delText>
        </w:r>
      </w:del>
      <w:ins w:id="36" w:author="재민 소" w:date="2025-10-21T10:47:00Z">
        <w:r>
          <w:t xml:space="preserve"> </w:t>
        </w:r>
      </w:ins>
      <w:del w:id="37" w:author="재민 소" w:date="2025-10-21T10:47:00Z">
        <w:r w:rsidR="009F2A8F" w:rsidRPr="009F2A8F" w:rsidDel="007F4851">
          <w:delText xml:space="preserve"> </w:delText>
        </w:r>
      </w:del>
      <w:r w:rsidR="009F2A8F" w:rsidRPr="009F2A8F">
        <w:t>https://doi.org/10.3311/PPCI.37113</w:t>
      </w:r>
    </w:p>
    <w:p w14:paraId="7FA50AAB" w14:textId="598AD247" w:rsidR="009F2A8F" w:rsidRPr="009F2A8F" w:rsidRDefault="008F6F7B" w:rsidP="001D1329">
      <w:pPr>
        <w:pStyle w:val="SCIFigure"/>
        <w:numPr>
          <w:ilvl w:val="0"/>
          <w:numId w:val="40"/>
        </w:numPr>
        <w:ind w:leftChars="0"/>
      </w:pPr>
      <w:ins w:id="38" w:author="재민 소" w:date="2025-10-21T10:48:00Z">
        <w:r w:rsidRPr="008F6F7B">
          <w:t>Babaei, M., &amp; Mollayi, M. (2016). Multi-objective optimization of reinforced concrete frames using NSGA-II algorithm. </w:t>
        </w:r>
        <w:r w:rsidRPr="008F6F7B">
          <w:rPr>
            <w:i/>
            <w:iCs/>
          </w:rPr>
          <w:t>Engineering Structures and Technologies</w:t>
        </w:r>
        <w:r w:rsidRPr="008F6F7B">
          <w:t>, </w:t>
        </w:r>
        <w:r w:rsidRPr="008F6F7B">
          <w:rPr>
            <w:i/>
            <w:iCs/>
          </w:rPr>
          <w:t>8</w:t>
        </w:r>
        <w:r w:rsidRPr="008F6F7B">
          <w:t>(4), 157-164.</w:t>
        </w:r>
      </w:ins>
      <w:del w:id="39" w:author="재민 소" w:date="2025-10-21T10:48:00Z">
        <w:r w:rsidR="009F2A8F" w:rsidRPr="009F2A8F" w:rsidDel="008F6F7B">
          <w:delText xml:space="preserve">Babaei, M., &amp; Mollayi, M. (2016). Multi-objective optimization of reinforced concrete frames using NSGA-II algorithm. </w:delText>
        </w:r>
        <w:r w:rsidR="009F2A8F" w:rsidRPr="009F2A8F" w:rsidDel="008F6F7B">
          <w:rPr>
            <w:i/>
            <w:iCs/>
          </w:rPr>
          <w:delText>Engineering Structures and Technologies</w:delText>
        </w:r>
        <w:r w:rsidR="009F2A8F" w:rsidRPr="009F2A8F" w:rsidDel="008F6F7B">
          <w:delText xml:space="preserve">, </w:delText>
        </w:r>
        <w:r w:rsidR="009F2A8F" w:rsidRPr="009F2A8F" w:rsidDel="008F6F7B">
          <w:rPr>
            <w:i/>
            <w:iCs/>
          </w:rPr>
          <w:delText>8</w:delText>
        </w:r>
        <w:r w:rsidR="009F2A8F" w:rsidRPr="009F2A8F" w:rsidDel="008F6F7B">
          <w:delText>(4), 157–164.</w:delText>
        </w:r>
      </w:del>
      <w:r w:rsidR="009F2A8F" w:rsidRPr="009F2A8F">
        <w:t xml:space="preserve"> https://doi.org/10.3846/2029882X.2016.1250230</w:t>
      </w:r>
    </w:p>
    <w:p w14:paraId="79973CA0" w14:textId="59DE4086" w:rsidR="009F2A8F" w:rsidRPr="009F2A8F" w:rsidRDefault="00A46BA1" w:rsidP="001D1329">
      <w:pPr>
        <w:pStyle w:val="SCIFigure"/>
        <w:numPr>
          <w:ilvl w:val="0"/>
          <w:numId w:val="40"/>
        </w:numPr>
        <w:ind w:leftChars="0"/>
      </w:pPr>
      <w:ins w:id="40" w:author="재민 소" w:date="2025-10-21T10:49:00Z">
        <w:r w:rsidRPr="00A46BA1">
          <w:t>BAI, J. L., CHEN, H. M., SUN, B. H., &amp; JIN, S. S. (2020). Seismic uniform damage-targeted design of RC frame structures. </w:t>
        </w:r>
        <w:r w:rsidRPr="00A46BA1">
          <w:rPr>
            <w:i/>
            <w:iCs/>
          </w:rPr>
          <w:t>Engineering Mechanics</w:t>
        </w:r>
        <w:r w:rsidRPr="00A46BA1">
          <w:t>, </w:t>
        </w:r>
        <w:r w:rsidRPr="00A46BA1">
          <w:rPr>
            <w:i/>
            <w:iCs/>
          </w:rPr>
          <w:t>37</w:t>
        </w:r>
        <w:r w:rsidRPr="00A46BA1">
          <w:t>(8), 179-188.</w:t>
        </w:r>
      </w:ins>
      <w:del w:id="41" w:author="재민 소" w:date="2025-10-21T10:49:00Z">
        <w:r w:rsidR="009F2A8F" w:rsidRPr="009F2A8F" w:rsidDel="00A46BA1">
          <w:delText xml:space="preserve">Bai, J. L., Chen, H. M., Sun, B. H., &amp; Jin, S. S. (2020). SEISMIC UNIFORM DAMAGE-TARGETED DESIGN OF RC FRAME STRUCTURES. </w:delText>
        </w:r>
        <w:r w:rsidR="009F2A8F" w:rsidRPr="009F2A8F" w:rsidDel="00A46BA1">
          <w:rPr>
            <w:i/>
            <w:iCs/>
          </w:rPr>
          <w:delText>Gongcheng Lixue/Engineering Mechanics</w:delText>
        </w:r>
        <w:r w:rsidR="009F2A8F" w:rsidRPr="009F2A8F" w:rsidDel="00A46BA1">
          <w:delText xml:space="preserve">, </w:delText>
        </w:r>
        <w:r w:rsidR="009F2A8F" w:rsidRPr="009F2A8F" w:rsidDel="00A46BA1">
          <w:rPr>
            <w:i/>
            <w:iCs/>
          </w:rPr>
          <w:delText>37</w:delText>
        </w:r>
        <w:r w:rsidR="009F2A8F" w:rsidRPr="009F2A8F" w:rsidDel="00A46BA1">
          <w:delText>(8), 179–188.</w:delText>
        </w:r>
      </w:del>
      <w:r w:rsidR="009F2A8F" w:rsidRPr="009F2A8F">
        <w:t xml:space="preserve"> https://doi.org/10.6052/J.ISSN.1000-4750.2019.10.0572</w:t>
      </w:r>
    </w:p>
    <w:p w14:paraId="39FDC5BB" w14:textId="0AB28157" w:rsidR="009F2A8F" w:rsidRPr="009F2A8F" w:rsidRDefault="00A5424E" w:rsidP="001D1329">
      <w:pPr>
        <w:pStyle w:val="SCIFigure"/>
        <w:numPr>
          <w:ilvl w:val="0"/>
          <w:numId w:val="40"/>
        </w:numPr>
        <w:ind w:leftChars="0"/>
      </w:pPr>
      <w:ins w:id="42" w:author="재민 소" w:date="2025-10-21T10:49:00Z">
        <w:r w:rsidRPr="00A5424E">
          <w:t>Bekdaş, G. E. B. R. A. İ. L., &amp; Nigdeli, S. M. (2014, July). Optimization of RC frame structures subjected to static loading. In </w:t>
        </w:r>
        <w:r w:rsidRPr="00A5424E">
          <w:rPr>
            <w:i/>
            <w:iCs/>
          </w:rPr>
          <w:t>11th World Congress on Computational Mechanics</w:t>
        </w:r>
        <w:r w:rsidRPr="00A5424E">
          <w:t> (pp. 20-25).</w:t>
        </w:r>
      </w:ins>
      <w:del w:id="43" w:author="재민 소" w:date="2025-10-21T10:49:00Z">
        <w:r w:rsidR="009F2A8F" w:rsidRPr="009F2A8F" w:rsidDel="00A5424E">
          <w:delText xml:space="preserve">Bekdaş, G., &amp; Nigdeli, S. M. (2013). </w:delText>
        </w:r>
        <w:r w:rsidR="009F2A8F" w:rsidRPr="009F2A8F" w:rsidDel="00A5424E">
          <w:rPr>
            <w:i/>
            <w:iCs/>
          </w:rPr>
          <w:delText xml:space="preserve">OPTIMIZATION OF RC FRAME STRUCTURES SUBJECTED TO </w:delText>
        </w:r>
        <w:r w:rsidR="009F2A8F" w:rsidRPr="009F2A8F" w:rsidDel="00A5424E">
          <w:rPr>
            <w:i/>
            <w:iCs/>
          </w:rPr>
          <w:lastRenderedPageBreak/>
          <w:delText>STATIC LOADING</w:delText>
        </w:r>
        <w:r w:rsidR="009F2A8F" w:rsidRPr="009F2A8F" w:rsidDel="00A5424E">
          <w:delText>.</w:delText>
        </w:r>
      </w:del>
    </w:p>
    <w:p w14:paraId="5797574C" w14:textId="1572014E" w:rsidR="009F2A8F" w:rsidRPr="009F2A8F" w:rsidRDefault="00064BE6" w:rsidP="001D1329">
      <w:pPr>
        <w:pStyle w:val="SCIFigure"/>
        <w:numPr>
          <w:ilvl w:val="0"/>
          <w:numId w:val="40"/>
        </w:numPr>
        <w:ind w:leftChars="0"/>
      </w:pPr>
      <w:ins w:id="44" w:author="재민 소" w:date="2025-10-21T10:50:00Z">
        <w:r w:rsidRPr="00064BE6">
          <w:t>Boscardin, J. T., Yepes, V., &amp; Kripka, M. (2019). Optimization of reinforced concrete building frames with automated grouping of columns. </w:t>
        </w:r>
        <w:r w:rsidRPr="00064BE6">
          <w:rPr>
            <w:i/>
            <w:iCs/>
          </w:rPr>
          <w:t>Automation in Construction</w:t>
        </w:r>
        <w:r w:rsidRPr="00064BE6">
          <w:t>, </w:t>
        </w:r>
        <w:r w:rsidRPr="00064BE6">
          <w:rPr>
            <w:i/>
            <w:iCs/>
          </w:rPr>
          <w:t>104</w:t>
        </w:r>
        <w:r w:rsidRPr="00064BE6">
          <w:t>, 331-340.</w:t>
        </w:r>
      </w:ins>
      <w:del w:id="45" w:author="재민 소" w:date="2025-10-21T10:50:00Z">
        <w:r w:rsidR="009F2A8F" w:rsidRPr="009F2A8F" w:rsidDel="00064BE6">
          <w:delText xml:space="preserve">Boscardin, J. T., Yepes, V., &amp; Kripka, M. (2019). Optimization of reinforced concrete building frames with automated grouping of columns. </w:delText>
        </w:r>
        <w:r w:rsidR="009F2A8F" w:rsidRPr="009F2A8F" w:rsidDel="00064BE6">
          <w:rPr>
            <w:i/>
            <w:iCs/>
          </w:rPr>
          <w:delText>Automation in Construction</w:delText>
        </w:r>
        <w:r w:rsidR="009F2A8F" w:rsidRPr="009F2A8F" w:rsidDel="00064BE6">
          <w:delText xml:space="preserve">, </w:delText>
        </w:r>
        <w:r w:rsidR="009F2A8F" w:rsidRPr="009F2A8F" w:rsidDel="00064BE6">
          <w:rPr>
            <w:i/>
            <w:iCs/>
          </w:rPr>
          <w:delText>104</w:delText>
        </w:r>
        <w:r w:rsidR="009F2A8F" w:rsidRPr="009F2A8F" w:rsidDel="00064BE6">
          <w:delText>, 331–340.</w:delText>
        </w:r>
      </w:del>
      <w:r w:rsidR="009F2A8F" w:rsidRPr="009F2A8F">
        <w:t xml:space="preserve"> https://doi.org/10.1016/J.AUTCON.2019.04.024</w:t>
      </w:r>
    </w:p>
    <w:p w14:paraId="63FCD992" w14:textId="1362EB48" w:rsidR="009F2A8F" w:rsidRPr="009F2A8F" w:rsidRDefault="005342CC" w:rsidP="001D1329">
      <w:pPr>
        <w:pStyle w:val="SCIFigure"/>
        <w:numPr>
          <w:ilvl w:val="0"/>
          <w:numId w:val="40"/>
        </w:numPr>
        <w:ind w:leftChars="0"/>
      </w:pPr>
      <w:ins w:id="46" w:author="재민 소" w:date="2025-10-21T10:51:00Z">
        <w:r w:rsidRPr="005342CC">
          <w:t>Chaudhuri, P., Barman, S., Maity, D., &amp; Maiti, D. K. (2021). Cost effective design of RC building frame employing unified particle swarm optimization.</w:t>
        </w:r>
      </w:ins>
      <w:del w:id="47" w:author="재민 소" w:date="2025-10-21T10:51:00Z">
        <w:r w:rsidR="009F2A8F" w:rsidRPr="009F2A8F" w:rsidDel="005342CC">
          <w:delText xml:space="preserve">Chaudhuri, P., Barman, S., Maity, D., Kumar Maiti, D., Barman, S. K., &amp; Maiti, D. K. (2021). </w:delText>
        </w:r>
        <w:r w:rsidR="009F2A8F" w:rsidRPr="009F2A8F" w:rsidDel="005342CC">
          <w:rPr>
            <w:i/>
            <w:iCs/>
          </w:rPr>
          <w:delText>Cost Effective Design of RC Building Frame Employing Unified Particle Swarm Optimization</w:delText>
        </w:r>
        <w:r w:rsidR="009F2A8F" w:rsidRPr="009F2A8F" w:rsidDel="005342CC">
          <w:delText>.</w:delText>
        </w:r>
      </w:del>
      <w:r w:rsidR="009F2A8F" w:rsidRPr="009F2A8F">
        <w:t xml:space="preserve"> https://doi.org/10.21203/RS.3.RS-227713/V1</w:t>
      </w:r>
    </w:p>
    <w:p w14:paraId="7633A382" w14:textId="7DA97BD8" w:rsidR="009F2A8F" w:rsidRPr="009F2A8F" w:rsidRDefault="004604C0" w:rsidP="001D1329">
      <w:pPr>
        <w:pStyle w:val="SCIFigure"/>
        <w:numPr>
          <w:ilvl w:val="0"/>
          <w:numId w:val="40"/>
        </w:numPr>
        <w:ind w:leftChars="0"/>
      </w:pPr>
      <w:ins w:id="48" w:author="재민 소" w:date="2025-10-21T10:55:00Z">
        <w:r w:rsidRPr="004604C0">
          <w:t>Chopra, A. K. (2017). Dynamics of Structures: Theory and Applications to Earthquake Engineering. Pearson.</w:t>
        </w:r>
      </w:ins>
      <w:del w:id="49" w:author="재민 소" w:date="2025-10-21T10:55:00Z">
        <w:r w:rsidR="009F2A8F" w:rsidRPr="009F2A8F" w:rsidDel="004604C0">
          <w:delText xml:space="preserve">Chopra, A. K. . (2017). </w:delText>
        </w:r>
        <w:r w:rsidR="009F2A8F" w:rsidRPr="009F2A8F" w:rsidDel="004604C0">
          <w:rPr>
            <w:i/>
            <w:iCs/>
          </w:rPr>
          <w:delText>Dynamics of structures</w:delText>
        </w:r>
        <w:r w:rsidR="009F2A8F" w:rsidRPr="009F2A8F" w:rsidDel="004604C0">
          <w:rPr>
            <w:rFonts w:ascii="Cambria Math" w:hAnsi="Cambria Math" w:cs="Cambria Math"/>
            <w:i/>
            <w:iCs/>
          </w:rPr>
          <w:delText> </w:delText>
        </w:r>
        <w:r w:rsidR="009F2A8F" w:rsidRPr="009F2A8F" w:rsidDel="004604C0">
          <w:rPr>
            <w:i/>
            <w:iCs/>
          </w:rPr>
          <w:delText>: theory and applications to earthquake engineering</w:delText>
        </w:r>
        <w:r w:rsidR="009F2A8F" w:rsidRPr="009F2A8F" w:rsidDel="004604C0">
          <w:delText>. Pearson.</w:delText>
        </w:r>
      </w:del>
    </w:p>
    <w:p w14:paraId="36149A87" w14:textId="7BD1C8F9" w:rsidR="009F2A8F" w:rsidRPr="009F2A8F" w:rsidRDefault="00B22BDB" w:rsidP="001D1329">
      <w:pPr>
        <w:pStyle w:val="SCIFigure"/>
        <w:numPr>
          <w:ilvl w:val="0"/>
          <w:numId w:val="40"/>
        </w:numPr>
        <w:ind w:leftChars="0"/>
      </w:pPr>
      <w:ins w:id="50" w:author="재민 소" w:date="2025-10-21T10:56:00Z">
        <w:r w:rsidRPr="00B22BDB">
          <w:t>Chutani, S., &amp; Singh, J. (2018). Use of modified hybrid PSOGSA for optimum design of RC frame. </w:t>
        </w:r>
        <w:r w:rsidRPr="00B22BDB">
          <w:rPr>
            <w:i/>
            <w:iCs/>
          </w:rPr>
          <w:t>Journal of the Chinese Institute of Engineers</w:t>
        </w:r>
        <w:r w:rsidRPr="00B22BDB">
          <w:t>, </w:t>
        </w:r>
        <w:r w:rsidRPr="00B22BDB">
          <w:rPr>
            <w:i/>
            <w:iCs/>
          </w:rPr>
          <w:t>41</w:t>
        </w:r>
        <w:r w:rsidRPr="00B22BDB">
          <w:t>(4), 342-352.</w:t>
        </w:r>
      </w:ins>
      <w:del w:id="51" w:author="재민 소" w:date="2025-10-21T10:56:00Z">
        <w:r w:rsidR="009F2A8F" w:rsidRPr="009F2A8F" w:rsidDel="00B22BDB">
          <w:delText xml:space="preserve">Chutani, S., &amp; Singh, J. (2018). Use of modified hybrid PSOGSA for optimum design of RC frame. </w:delText>
        </w:r>
        <w:r w:rsidR="009F2A8F" w:rsidRPr="009F2A8F" w:rsidDel="00B22BDB">
          <w:rPr>
            <w:i/>
            <w:iCs/>
          </w:rPr>
          <w:delText>Journal of the Chinese Institute of Engineers, Transactions of the Chinese Institute of Engineers,Series A</w:delText>
        </w:r>
        <w:r w:rsidR="009F2A8F" w:rsidRPr="009F2A8F" w:rsidDel="00B22BDB">
          <w:delText xml:space="preserve">, </w:delText>
        </w:r>
        <w:r w:rsidR="009F2A8F" w:rsidRPr="009F2A8F" w:rsidDel="00B22BDB">
          <w:rPr>
            <w:i/>
            <w:iCs/>
          </w:rPr>
          <w:delText>41</w:delText>
        </w:r>
        <w:r w:rsidR="009F2A8F" w:rsidRPr="009F2A8F" w:rsidDel="00B22BDB">
          <w:delText>(4), 342–352.</w:delText>
        </w:r>
      </w:del>
      <w:r w:rsidR="009F2A8F" w:rsidRPr="009F2A8F">
        <w:t xml:space="preserve"> https://doi.org/10.1080/02533839.2018.1473804;CTYPE:STRING:JOURNAL</w:t>
      </w:r>
    </w:p>
    <w:p w14:paraId="4F7900E3" w14:textId="5F8CC850" w:rsidR="009F2A8F" w:rsidRPr="009F2A8F" w:rsidRDefault="00725E84" w:rsidP="001D1329">
      <w:pPr>
        <w:pStyle w:val="SCIFigure"/>
        <w:numPr>
          <w:ilvl w:val="0"/>
          <w:numId w:val="40"/>
        </w:numPr>
        <w:ind w:leftChars="0"/>
      </w:pPr>
      <w:ins w:id="52" w:author="재민 소" w:date="2025-10-21T10:57:00Z">
        <w:r w:rsidRPr="00725E84">
          <w:t>Coello, C. C. (2006). Evolutionary multi-objective optimization: a historical view of the field. </w:t>
        </w:r>
        <w:r w:rsidRPr="00725E84">
          <w:rPr>
            <w:i/>
            <w:iCs/>
          </w:rPr>
          <w:t>IEEE computational intelligence magazine</w:t>
        </w:r>
        <w:r w:rsidRPr="00725E84">
          <w:t>, </w:t>
        </w:r>
        <w:r w:rsidRPr="00725E84">
          <w:rPr>
            <w:i/>
            <w:iCs/>
          </w:rPr>
          <w:t>1</w:t>
        </w:r>
        <w:r w:rsidRPr="00725E84">
          <w:t>(1), 28-36.</w:t>
        </w:r>
      </w:ins>
      <w:del w:id="53" w:author="재민 소" w:date="2025-10-21T10:57:00Z">
        <w:r w:rsidR="009F2A8F" w:rsidRPr="009F2A8F" w:rsidDel="00725E84">
          <w:delText xml:space="preserve">Coello Coello, C. A. (2006). Evolutionary multi-objective optimization: A historical view of the field. </w:delText>
        </w:r>
        <w:r w:rsidR="009F2A8F" w:rsidRPr="009F2A8F" w:rsidDel="00725E84">
          <w:rPr>
            <w:i/>
            <w:iCs/>
          </w:rPr>
          <w:delText>IEEE Computational Intelligence Magazine</w:delText>
        </w:r>
        <w:r w:rsidR="009F2A8F" w:rsidRPr="009F2A8F" w:rsidDel="00725E84">
          <w:delText xml:space="preserve">, </w:delText>
        </w:r>
        <w:r w:rsidR="009F2A8F" w:rsidRPr="009F2A8F" w:rsidDel="00725E84">
          <w:rPr>
            <w:i/>
            <w:iCs/>
          </w:rPr>
          <w:delText>1</w:delText>
        </w:r>
        <w:r w:rsidR="009F2A8F" w:rsidRPr="009F2A8F" w:rsidDel="00725E84">
          <w:delText>(1), 28–36.</w:delText>
        </w:r>
      </w:del>
      <w:r w:rsidR="009F2A8F" w:rsidRPr="009F2A8F">
        <w:t xml:space="preserve"> https://doi.org/10.1109/MCI.2006.1597059</w:t>
      </w:r>
    </w:p>
    <w:p w14:paraId="7023E81E" w14:textId="33F8802B" w:rsidR="009F2A8F" w:rsidRPr="009F2A8F" w:rsidDel="004F28E9" w:rsidRDefault="000548D2">
      <w:pPr>
        <w:pStyle w:val="SCIFigure"/>
        <w:numPr>
          <w:ilvl w:val="0"/>
          <w:numId w:val="40"/>
        </w:numPr>
        <w:ind w:leftChars="0"/>
        <w:rPr>
          <w:del w:id="54" w:author="재민 소" w:date="2025-10-21T10:59:00Z"/>
        </w:rPr>
      </w:pPr>
      <w:ins w:id="55" w:author="재민 소" w:date="2025-10-21T10:57:00Z">
        <w:r w:rsidRPr="000548D2">
          <w:t>Deb, K., Pratap, A., Agarwal, S., &amp; Meyarivan, T. A. M. T. (2002). A fast and elitist multiobjective genetic algorithm: NSGA-II. </w:t>
        </w:r>
        <w:r w:rsidRPr="000548D2">
          <w:rPr>
            <w:i/>
            <w:iCs/>
          </w:rPr>
          <w:t>IEEE transactions on evolutionary computation</w:t>
        </w:r>
        <w:r w:rsidRPr="000548D2">
          <w:t>, </w:t>
        </w:r>
        <w:r w:rsidRPr="000548D2">
          <w:rPr>
            <w:i/>
            <w:iCs/>
          </w:rPr>
          <w:t>6</w:t>
        </w:r>
        <w:r w:rsidRPr="000548D2">
          <w:t>(2), 182-197.</w:t>
        </w:r>
      </w:ins>
      <w:del w:id="56" w:author="재민 소" w:date="2025-10-21T10:57:00Z">
        <w:r w:rsidR="009F2A8F" w:rsidRPr="009F2A8F" w:rsidDel="000548D2">
          <w:delText xml:space="preserve">Deb, Iik., Pratap, A., Agarwal, S., &amp; Geneti, T. M. (2000). </w:delText>
        </w:r>
        <w:r w:rsidR="009F2A8F" w:rsidRPr="009F2A8F" w:rsidDel="000548D2">
          <w:rPr>
            <w:i/>
            <w:iCs/>
          </w:rPr>
          <w:delText>A Fast and Elitist Multi-Objective Genetic Algorithm: NSGA-II</w:delText>
        </w:r>
        <w:r w:rsidR="009F2A8F" w:rsidRPr="009F2A8F" w:rsidDel="000548D2">
          <w:delText>.</w:delText>
        </w:r>
      </w:del>
    </w:p>
    <w:p w14:paraId="2C8CB711" w14:textId="174A6B98" w:rsidR="009F2A8F" w:rsidRPr="009F2A8F" w:rsidRDefault="009F2A8F">
      <w:pPr>
        <w:pStyle w:val="SCIFigure"/>
        <w:numPr>
          <w:ilvl w:val="0"/>
          <w:numId w:val="40"/>
        </w:numPr>
        <w:ind w:leftChars="0"/>
      </w:pPr>
      <w:del w:id="57" w:author="재민 소" w:date="2025-10-21T10:59:00Z">
        <w:r w:rsidRPr="009F2A8F" w:rsidDel="004F28E9">
          <w:delText xml:space="preserve">Deb, K., Pratap, A., Agarwal, S., &amp; Meyarivan, T. (2002). A fast and elitist multiobjective genetic algorithm: NSGA-II. </w:delText>
        </w:r>
        <w:r w:rsidRPr="009F2A8F" w:rsidDel="004F28E9">
          <w:rPr>
            <w:i/>
            <w:iCs/>
          </w:rPr>
          <w:delText>IEEE Transactions on Evolutionary Computation</w:delText>
        </w:r>
        <w:r w:rsidRPr="009F2A8F" w:rsidDel="004F28E9">
          <w:delText xml:space="preserve">, </w:delText>
        </w:r>
        <w:r w:rsidRPr="009F2A8F" w:rsidDel="004F28E9">
          <w:rPr>
            <w:i/>
            <w:iCs/>
          </w:rPr>
          <w:delText>6</w:delText>
        </w:r>
        <w:r w:rsidRPr="009F2A8F" w:rsidDel="004F28E9">
          <w:delText>(2), 182–197. https://doi.org/10.1109/4235.996017</w:delText>
        </w:r>
      </w:del>
    </w:p>
    <w:p w14:paraId="2D57DDDF" w14:textId="7C81F1E8" w:rsidR="009F2A8F" w:rsidRPr="009F2A8F" w:rsidRDefault="008103D0" w:rsidP="001D1329">
      <w:pPr>
        <w:pStyle w:val="SCIFigure"/>
        <w:numPr>
          <w:ilvl w:val="0"/>
          <w:numId w:val="40"/>
        </w:numPr>
        <w:ind w:leftChars="0"/>
      </w:pPr>
      <w:ins w:id="58" w:author="재민 소" w:date="2025-10-21T11:04:00Z">
        <w:r w:rsidRPr="008103D0">
          <w:t>Dehnavipour, H., Mehrabani, M., Fakhriyat, A., &amp; Jakubczyk-Gałczyńska, A. (2019). Optimization-based design of 3D reinforced concrete structures. </w:t>
        </w:r>
        <w:r w:rsidRPr="008103D0">
          <w:rPr>
            <w:i/>
            <w:iCs/>
          </w:rPr>
          <w:t>Journal of soft computing in civil engineering</w:t>
        </w:r>
        <w:r w:rsidRPr="008103D0">
          <w:t>, </w:t>
        </w:r>
        <w:r w:rsidRPr="008103D0">
          <w:rPr>
            <w:i/>
            <w:iCs/>
          </w:rPr>
          <w:t>3</w:t>
        </w:r>
        <w:r w:rsidRPr="008103D0">
          <w:t>(3), 95-106.</w:t>
        </w:r>
      </w:ins>
      <w:del w:id="59" w:author="재민 소" w:date="2025-10-21T11:04:00Z">
        <w:r w:rsidR="009F2A8F" w:rsidRPr="009F2A8F" w:rsidDel="008103D0">
          <w:delText xml:space="preserve">Dehnavipour, H., Mehrabani, M., Fakhriyat, A., &amp; Jakubczyk-Gałczyńska, A. (2019). Optimization-based design of 3d reinforced concrete structures. </w:delText>
        </w:r>
        <w:r w:rsidR="009F2A8F" w:rsidRPr="009F2A8F" w:rsidDel="008103D0">
          <w:rPr>
            <w:i/>
            <w:iCs/>
          </w:rPr>
          <w:delText>Journal of Soft Computing in Civil Engineering</w:delText>
        </w:r>
        <w:r w:rsidR="009F2A8F" w:rsidRPr="009F2A8F" w:rsidDel="008103D0">
          <w:delText xml:space="preserve">, </w:delText>
        </w:r>
        <w:r w:rsidR="009F2A8F" w:rsidRPr="009F2A8F" w:rsidDel="008103D0">
          <w:rPr>
            <w:i/>
            <w:iCs/>
          </w:rPr>
          <w:delText>3</w:delText>
        </w:r>
        <w:r w:rsidR="009F2A8F" w:rsidRPr="009F2A8F" w:rsidDel="008103D0">
          <w:delText>(3), 95–106.</w:delText>
        </w:r>
      </w:del>
      <w:r w:rsidR="009F2A8F" w:rsidRPr="009F2A8F">
        <w:t xml:space="preserve"> https://doi.org/10.22115/scce.2020.211509.1145</w:t>
      </w:r>
    </w:p>
    <w:p w14:paraId="1EE76D8F" w14:textId="2F4538FA" w:rsidR="009F2A8F" w:rsidRPr="009F2A8F" w:rsidRDefault="008D5804" w:rsidP="001D1329">
      <w:pPr>
        <w:pStyle w:val="SCIFigure"/>
        <w:numPr>
          <w:ilvl w:val="0"/>
          <w:numId w:val="40"/>
        </w:numPr>
        <w:ind w:leftChars="0"/>
      </w:pPr>
      <w:ins w:id="60" w:author="재민 소" w:date="2025-10-21T11:05:00Z">
        <w:r w:rsidRPr="008D5804">
          <w:t>Djedoui, N., Djafar-Henni, N., Bekdaş, G., Nigdeli, S. M., &amp; Chebili, R. (2025). Design Optimization of Seismic Reinforced 3D Concrete Frame Structures: A Computational Framework for Cost Efficiency Using the Hybrid PSOGWO Algorithm. </w:t>
        </w:r>
        <w:r w:rsidRPr="008D5804">
          <w:rPr>
            <w:i/>
            <w:iCs/>
          </w:rPr>
          <w:t>Iranian Journal of Science and Technology, Transactions of Civil Engineering</w:t>
        </w:r>
        <w:r w:rsidRPr="008D5804">
          <w:t>, 1-22.</w:t>
        </w:r>
      </w:ins>
      <w:del w:id="61" w:author="재민 소" w:date="2025-10-21T11:05:00Z">
        <w:r w:rsidR="009F2A8F" w:rsidRPr="009F2A8F" w:rsidDel="008D5804">
          <w:delText xml:space="preserve">Djedoui, N., Djafar-Henni, N., Bekdaş, G., Nigdeli, S. M., &amp; Chebili, R. (2025). Design Optimization of Seismic Reinforced 3D Concrete Frame Structures: A Computational Framework for Cost Efficiency Using the Hybrid PSOGWO Algorithm. </w:delText>
        </w:r>
        <w:r w:rsidR="009F2A8F" w:rsidRPr="009F2A8F" w:rsidDel="008D5804">
          <w:rPr>
            <w:i/>
            <w:iCs/>
          </w:rPr>
          <w:delText>Iranian Journal of Science and Technology - Transactions of Civil Engineering</w:delText>
        </w:r>
        <w:r w:rsidR="009F2A8F" w:rsidRPr="009F2A8F" w:rsidDel="008D5804">
          <w:delText>, 1–22.</w:delText>
        </w:r>
      </w:del>
      <w:r w:rsidR="009F2A8F" w:rsidRPr="009F2A8F">
        <w:t xml:space="preserve"> https://doi.org/10.1007/S40996-025-01915-1/TABLES/12</w:t>
      </w:r>
    </w:p>
    <w:p w14:paraId="2F62CD9C" w14:textId="774849E0" w:rsidR="009F2A8F" w:rsidRPr="009F2A8F" w:rsidRDefault="00B210D0" w:rsidP="001D1329">
      <w:pPr>
        <w:pStyle w:val="SCIFigure"/>
        <w:numPr>
          <w:ilvl w:val="0"/>
          <w:numId w:val="40"/>
        </w:numPr>
        <w:ind w:leftChars="0"/>
      </w:pPr>
      <w:ins w:id="62" w:author="재민 소" w:date="2025-10-21T11:05:00Z">
        <w:r w:rsidRPr="00B210D0">
          <w:t>Ehrgott, M. (2012). Vilfredo Pareto and multi-objective optimization. </w:t>
        </w:r>
        <w:r w:rsidRPr="00B210D0">
          <w:rPr>
            <w:i/>
            <w:iCs/>
          </w:rPr>
          <w:t>Doc. math</w:t>
        </w:r>
        <w:r w:rsidRPr="00B210D0">
          <w:t>, </w:t>
        </w:r>
        <w:r w:rsidRPr="00B210D0">
          <w:rPr>
            <w:i/>
            <w:iCs/>
          </w:rPr>
          <w:t>8</w:t>
        </w:r>
        <w:r w:rsidRPr="00B210D0">
          <w:t>, 447-453.</w:t>
        </w:r>
      </w:ins>
      <w:del w:id="63" w:author="재민 소" w:date="2025-10-21T11:05:00Z">
        <w:r w:rsidR="009F2A8F" w:rsidRPr="009F2A8F" w:rsidDel="00B210D0">
          <w:delText xml:space="preserve">Ehrgott, M. (2012). </w:delText>
        </w:r>
        <w:r w:rsidR="009F2A8F" w:rsidRPr="009F2A8F" w:rsidDel="00B210D0">
          <w:rPr>
            <w:i/>
            <w:iCs/>
          </w:rPr>
          <w:delText>Vilfredo Pareto and Multi-objective Optimization</w:delText>
        </w:r>
        <w:r w:rsidR="009F2A8F" w:rsidRPr="009F2A8F" w:rsidDel="00B210D0">
          <w:delText>. http://en.wikipedia.</w:delText>
        </w:r>
      </w:del>
    </w:p>
    <w:p w14:paraId="7C769829" w14:textId="0F19FE97" w:rsidR="009F2A8F" w:rsidRPr="009F2A8F" w:rsidRDefault="00173C83" w:rsidP="001D1329">
      <w:pPr>
        <w:pStyle w:val="SCIFigure"/>
        <w:numPr>
          <w:ilvl w:val="0"/>
          <w:numId w:val="40"/>
        </w:numPr>
        <w:ind w:leftChars="0"/>
      </w:pPr>
      <w:ins w:id="64" w:author="재민 소" w:date="2025-10-21T11:07:00Z">
        <w:r w:rsidRPr="00173C83">
          <w:t xml:space="preserve">Esfandiari, M. J., Urgessa, G. S., Sheikholarefin, S., &amp; Manshadi, S. D. (2018). Optimum design </w:t>
        </w:r>
        <w:r w:rsidRPr="00173C83">
          <w:lastRenderedPageBreak/>
          <w:t>of 3D reinforced concrete frames using DMPSO algorithm. </w:t>
        </w:r>
        <w:r w:rsidRPr="00173C83">
          <w:rPr>
            <w:i/>
            <w:iCs/>
          </w:rPr>
          <w:t>Advances in Engineering Software</w:t>
        </w:r>
        <w:r w:rsidRPr="00173C83">
          <w:t>, </w:t>
        </w:r>
        <w:r w:rsidRPr="00173C83">
          <w:rPr>
            <w:i/>
            <w:iCs/>
          </w:rPr>
          <w:t>115</w:t>
        </w:r>
        <w:r w:rsidRPr="00173C83">
          <w:t>, 149-160.</w:t>
        </w:r>
      </w:ins>
      <w:del w:id="65" w:author="재민 소" w:date="2025-10-21T11:07:00Z">
        <w:r w:rsidR="009F2A8F" w:rsidRPr="009F2A8F" w:rsidDel="00173C83">
          <w:delText xml:space="preserve">Esfandiari, M. J., Urgessa, G. S., Sheikholarefin, S., &amp; Manshadi, S. H. D. (2018). Optimum design of 3D reinforced concrete frames using DMPSO algorithm. </w:delText>
        </w:r>
        <w:r w:rsidR="009F2A8F" w:rsidRPr="009F2A8F" w:rsidDel="00173C83">
          <w:rPr>
            <w:i/>
            <w:iCs/>
          </w:rPr>
          <w:delText>Advances in Engineering Software</w:delText>
        </w:r>
        <w:r w:rsidR="009F2A8F" w:rsidRPr="009F2A8F" w:rsidDel="00173C83">
          <w:delText xml:space="preserve">, </w:delText>
        </w:r>
        <w:r w:rsidR="009F2A8F" w:rsidRPr="009F2A8F" w:rsidDel="00173C83">
          <w:rPr>
            <w:i/>
            <w:iCs/>
          </w:rPr>
          <w:delText>115</w:delText>
        </w:r>
        <w:r w:rsidR="009F2A8F" w:rsidRPr="009F2A8F" w:rsidDel="00173C83">
          <w:delText>, 149–160.</w:delText>
        </w:r>
      </w:del>
      <w:r w:rsidR="009F2A8F" w:rsidRPr="009F2A8F">
        <w:t xml:space="preserve"> https://doi.org/10.1016/J.ADVENGSOFT.2017.09.007</w:t>
      </w:r>
    </w:p>
    <w:p w14:paraId="6CB84977" w14:textId="47435678" w:rsidR="009F2A8F" w:rsidRPr="009F2A8F" w:rsidRDefault="00216F10" w:rsidP="001D1329">
      <w:pPr>
        <w:pStyle w:val="SCIFigure"/>
        <w:numPr>
          <w:ilvl w:val="0"/>
          <w:numId w:val="40"/>
        </w:numPr>
        <w:ind w:leftChars="0"/>
      </w:pPr>
      <w:ins w:id="66" w:author="재민 소" w:date="2025-10-21T11:07:00Z">
        <w:r w:rsidRPr="00216F10">
          <w:t>Esfandiary, M. J., Sheikholarefin, S., &amp; Bondarabadi, H. R. (2016). A combination of particle swarm optimization and multi-criterion decision-making for optimum design of reinforced concrete frames. </w:t>
        </w:r>
        <w:r w:rsidRPr="00216F10">
          <w:rPr>
            <w:i/>
            <w:iCs/>
          </w:rPr>
          <w:t>International journal of optimization in civil engineering</w:t>
        </w:r>
        <w:r w:rsidRPr="00216F10">
          <w:t>, </w:t>
        </w:r>
        <w:r w:rsidRPr="00216F10">
          <w:rPr>
            <w:i/>
            <w:iCs/>
          </w:rPr>
          <w:t>6</w:t>
        </w:r>
        <w:r w:rsidRPr="00216F10">
          <w:t>(2), 245-268.</w:t>
        </w:r>
      </w:ins>
      <w:del w:id="67" w:author="재민 소" w:date="2025-10-21T11:07:00Z">
        <w:r w:rsidR="009F2A8F" w:rsidRPr="009F2A8F" w:rsidDel="00216F10">
          <w:delText xml:space="preserve">Esfandiary, M. J., Sheikholarefin, S., &amp; Bondarabadi, H. A. R. (2016). A COMBINATION OF PARTICLE SWARM OPTIMIZATION AND MULTI-CRITERION DECISION-MAKING FOR OPTIMUM DESIGN OF REINFORCED CONCRETE FRAMES. In </w:delText>
        </w:r>
        <w:r w:rsidR="009F2A8F" w:rsidRPr="009F2A8F" w:rsidDel="00216F10">
          <w:rPr>
            <w:i/>
            <w:iCs/>
          </w:rPr>
          <w:delText>INTERNATIONAL JOURNAL OF OPTIMIZATION IN CIVIL ENGINEERING Int. J. Optim. Civil Eng</w:delText>
        </w:r>
        <w:r w:rsidR="009F2A8F" w:rsidRPr="009F2A8F" w:rsidDel="00216F10">
          <w:delText xml:space="preserve"> (Vol. 6, Issue 2).</w:delText>
        </w:r>
      </w:del>
    </w:p>
    <w:p w14:paraId="74E73BB6" w14:textId="149DCF34" w:rsidR="009F2A8F" w:rsidRPr="009F2A8F" w:rsidRDefault="00F06083" w:rsidP="001D1329">
      <w:pPr>
        <w:pStyle w:val="SCIFigure"/>
        <w:numPr>
          <w:ilvl w:val="0"/>
          <w:numId w:val="40"/>
        </w:numPr>
        <w:ind w:leftChars="0"/>
      </w:pPr>
      <w:ins w:id="68" w:author="재민 소" w:date="2025-10-21T11:08:00Z">
        <w:r w:rsidRPr="00F06083">
          <w:t>Faghirnejad, S. (2023). Performance-Based Optimization of 2D Reinforced Concrete Moment Frames through Pushover Analysis and ABC Optimization Algorithm. </w:t>
        </w:r>
        <w:r w:rsidRPr="00F06083">
          <w:rPr>
            <w:i/>
            <w:iCs/>
          </w:rPr>
          <w:t>arXiv preprint arXiv:2312.09450</w:t>
        </w:r>
        <w:r w:rsidRPr="00F06083">
          <w:t>.</w:t>
        </w:r>
      </w:ins>
      <w:del w:id="69" w:author="재민 소" w:date="2025-10-21T11:08:00Z">
        <w:r w:rsidR="009F2A8F" w:rsidRPr="009F2A8F" w:rsidDel="00F06083">
          <w:delText xml:space="preserve">Faghirnejad, S. (2023). </w:delText>
        </w:r>
        <w:r w:rsidR="009F2A8F" w:rsidRPr="009F2A8F" w:rsidDel="00F06083">
          <w:rPr>
            <w:i/>
            <w:iCs/>
          </w:rPr>
          <w:delText>Performance-Based Optimization of 2D Reinforced Concrete Moment Frames through Pushover Analysis and ABC Optimization Algorithm</w:delText>
        </w:r>
        <w:r w:rsidR="009F2A8F" w:rsidRPr="009F2A8F" w:rsidDel="00F06083">
          <w:delText>.</w:delText>
        </w:r>
      </w:del>
      <w:r w:rsidR="009F2A8F" w:rsidRPr="009F2A8F">
        <w:t xml:space="preserve"> https://arxiv.org/pdf/2312.09450</w:t>
      </w:r>
    </w:p>
    <w:p w14:paraId="65EA9B18" w14:textId="3AD99BD1" w:rsidR="009F2A8F" w:rsidRPr="009F2A8F" w:rsidRDefault="00D62B5F" w:rsidP="001D1329">
      <w:pPr>
        <w:pStyle w:val="SCIFigure"/>
        <w:numPr>
          <w:ilvl w:val="0"/>
          <w:numId w:val="40"/>
        </w:numPr>
        <w:ind w:leftChars="0"/>
      </w:pPr>
      <w:ins w:id="70" w:author="재민 소" w:date="2025-10-21T11:08:00Z">
        <w:r w:rsidRPr="00D62B5F">
          <w:t>Gharehbaghi, S. (2012). Design optimization of RC frames under earthquake loads. </w:t>
        </w:r>
        <w:r w:rsidRPr="00D62B5F">
          <w:rPr>
            <w:i/>
            <w:iCs/>
          </w:rPr>
          <w:t>Iran University of Science &amp; Technology</w:t>
        </w:r>
        <w:r w:rsidRPr="00D62B5F">
          <w:t>.</w:t>
        </w:r>
      </w:ins>
      <w:del w:id="71" w:author="재민 소" w:date="2025-10-21T11:08:00Z">
        <w:r w:rsidR="009F2A8F" w:rsidRPr="009F2A8F" w:rsidDel="00D62B5F">
          <w:delText xml:space="preserve">Gharehbaghi, S., &amp; Fadaee, M. J. (2012). DESIGN OPTIMIZATION OF RC FRAMES UNDER EARTHQUAKE LOADS. </w:delText>
        </w:r>
        <w:r w:rsidR="009F2A8F" w:rsidRPr="009F2A8F" w:rsidDel="00D62B5F">
          <w:rPr>
            <w:i/>
            <w:iCs/>
          </w:rPr>
          <w:delText>Iran University of Science &amp; Technology</w:delText>
        </w:r>
        <w:r w:rsidR="009F2A8F" w:rsidRPr="009F2A8F" w:rsidDel="00D62B5F">
          <w:delText>.</w:delText>
        </w:r>
      </w:del>
    </w:p>
    <w:p w14:paraId="744CC9CC" w14:textId="38DDE8F0" w:rsidR="009F2A8F" w:rsidRPr="009F2A8F" w:rsidRDefault="00D62B5F" w:rsidP="001D1329">
      <w:pPr>
        <w:pStyle w:val="SCIFigure"/>
        <w:numPr>
          <w:ilvl w:val="0"/>
          <w:numId w:val="40"/>
        </w:numPr>
        <w:ind w:leftChars="0"/>
      </w:pPr>
      <w:ins w:id="72" w:author="재민 소" w:date="2025-10-21T11:09:00Z">
        <w:r w:rsidRPr="00D62B5F">
          <w:t>Govindaraj, V., &amp; Ramasamy, J. V. (2005). Optimum detailed design of reinforced concrete continuous beams using genetic algorithms. </w:t>
        </w:r>
        <w:r w:rsidRPr="00D62B5F">
          <w:rPr>
            <w:i/>
            <w:iCs/>
          </w:rPr>
          <w:t>Computers &amp; structures</w:t>
        </w:r>
        <w:r w:rsidRPr="00D62B5F">
          <w:t>, </w:t>
        </w:r>
        <w:r w:rsidRPr="00D62B5F">
          <w:rPr>
            <w:i/>
            <w:iCs/>
          </w:rPr>
          <w:t>84</w:t>
        </w:r>
        <w:r w:rsidRPr="00D62B5F">
          <w:t>(1-2), 34-48.</w:t>
        </w:r>
      </w:ins>
      <w:del w:id="73" w:author="재민 소" w:date="2025-10-21T11:09:00Z">
        <w:r w:rsidR="009F2A8F" w:rsidRPr="009F2A8F" w:rsidDel="00D62B5F">
          <w:delText xml:space="preserve">Govindaraj, V., &amp; Ramasamy, J. v. (2005). Optimum detailed design of reinforced concrete continuous beams using Genetic Algorithms. </w:delText>
        </w:r>
        <w:r w:rsidR="009F2A8F" w:rsidRPr="009F2A8F" w:rsidDel="00D62B5F">
          <w:rPr>
            <w:i/>
            <w:iCs/>
          </w:rPr>
          <w:delText>Computers &amp; Structures</w:delText>
        </w:r>
        <w:r w:rsidR="009F2A8F" w:rsidRPr="009F2A8F" w:rsidDel="00D62B5F">
          <w:delText xml:space="preserve">, </w:delText>
        </w:r>
        <w:r w:rsidR="009F2A8F" w:rsidRPr="009F2A8F" w:rsidDel="00D62B5F">
          <w:rPr>
            <w:i/>
            <w:iCs/>
          </w:rPr>
          <w:delText>84</w:delText>
        </w:r>
        <w:r w:rsidR="009F2A8F" w:rsidRPr="009F2A8F" w:rsidDel="00D62B5F">
          <w:delText>(1–2), 34–48.</w:delText>
        </w:r>
      </w:del>
      <w:r w:rsidR="009F2A8F" w:rsidRPr="009F2A8F">
        <w:t xml:space="preserve"> https://doi.org/10.1016/J.COMPSTRUC.2005.09.001</w:t>
      </w:r>
    </w:p>
    <w:p w14:paraId="40E68E65" w14:textId="514F06E5" w:rsidR="009F2A8F" w:rsidRPr="009F2A8F" w:rsidRDefault="009270A5" w:rsidP="001D1329">
      <w:pPr>
        <w:pStyle w:val="SCIFigure"/>
        <w:numPr>
          <w:ilvl w:val="0"/>
          <w:numId w:val="40"/>
        </w:numPr>
        <w:ind w:leftChars="0"/>
      </w:pPr>
      <w:ins w:id="74" w:author="재민 소" w:date="2025-10-21T11:09:00Z">
        <w:r w:rsidRPr="009270A5">
          <w:t>Heydari, F., Andalib, M., Epackachi, S., &amp; Rafiee-Dehkharghani, R. (2025). Optimized design of RC moment frames with machine learning methods. </w:t>
        </w:r>
        <w:r w:rsidRPr="009270A5">
          <w:rPr>
            <w:i/>
            <w:iCs/>
          </w:rPr>
          <w:t>Journal of Building Engineering</w:t>
        </w:r>
        <w:r w:rsidRPr="009270A5">
          <w:t>, </w:t>
        </w:r>
        <w:r w:rsidRPr="009270A5">
          <w:rPr>
            <w:i/>
            <w:iCs/>
          </w:rPr>
          <w:t>104</w:t>
        </w:r>
        <w:r w:rsidRPr="009270A5">
          <w:t>, 112222.</w:t>
        </w:r>
      </w:ins>
      <w:del w:id="75" w:author="재민 소" w:date="2025-10-21T11:09:00Z">
        <w:r w:rsidR="009F2A8F" w:rsidRPr="009F2A8F" w:rsidDel="009270A5">
          <w:delText xml:space="preserve">Heydari, F., Andalib, M., Epackachi, S., &amp; Rafiee-Dehkharghani, R. (2025). Optimized design of RC moment frames with machine learning methods. </w:delText>
        </w:r>
        <w:r w:rsidR="009F2A8F" w:rsidRPr="009F2A8F" w:rsidDel="009270A5">
          <w:rPr>
            <w:i/>
            <w:iCs/>
          </w:rPr>
          <w:delText>Journal of Building Engineering</w:delText>
        </w:r>
        <w:r w:rsidR="009F2A8F" w:rsidRPr="009F2A8F" w:rsidDel="009270A5">
          <w:delText xml:space="preserve">, </w:delText>
        </w:r>
        <w:r w:rsidR="009F2A8F" w:rsidRPr="009F2A8F" w:rsidDel="009270A5">
          <w:rPr>
            <w:i/>
            <w:iCs/>
          </w:rPr>
          <w:delText>104</w:delText>
        </w:r>
        <w:r w:rsidR="009F2A8F" w:rsidRPr="009F2A8F" w:rsidDel="009270A5">
          <w:delText>, 112222.</w:delText>
        </w:r>
      </w:del>
      <w:r w:rsidR="009F2A8F" w:rsidRPr="009F2A8F">
        <w:t xml:space="preserve"> https://doi.org/10.1016/J.JOBE.2025.112222</w:t>
      </w:r>
    </w:p>
    <w:p w14:paraId="67F1991F" w14:textId="4D5DF473" w:rsidR="009F2A8F" w:rsidRPr="009F2A8F" w:rsidRDefault="009270A5" w:rsidP="001D1329">
      <w:pPr>
        <w:pStyle w:val="SCIFigure"/>
        <w:numPr>
          <w:ilvl w:val="0"/>
          <w:numId w:val="40"/>
        </w:numPr>
        <w:ind w:leftChars="0"/>
      </w:pPr>
      <w:ins w:id="76" w:author="재민 소" w:date="2025-10-21T11:09:00Z">
        <w:r w:rsidRPr="009270A5">
          <w:t>Kaveh, A., &amp; Ardebili, S. R. (2023). Optimal design of mixed structures under time-history loading using metaheuristic algorithm. </w:t>
        </w:r>
        <w:r w:rsidRPr="009270A5">
          <w:rPr>
            <w:i/>
            <w:iCs/>
          </w:rPr>
          <w:t>Periodica Polytechnica Civil Engineering</w:t>
        </w:r>
        <w:r w:rsidRPr="009270A5">
          <w:t>, </w:t>
        </w:r>
        <w:r w:rsidRPr="009270A5">
          <w:rPr>
            <w:i/>
            <w:iCs/>
          </w:rPr>
          <w:t>67</w:t>
        </w:r>
        <w:r w:rsidRPr="009270A5">
          <w:t>(1), 57-64.</w:t>
        </w:r>
      </w:ins>
      <w:del w:id="77" w:author="재민 소" w:date="2025-10-21T11:09:00Z">
        <w:r w:rsidR="009F2A8F" w:rsidRPr="009F2A8F" w:rsidDel="009270A5">
          <w:delText xml:space="preserve">Kaveh, A., &amp; Ardebili, S. R. (2023). Optimal Design of Mixed Structures under Time-history Loading Using Metaheuristic Algorithm. </w:delText>
        </w:r>
        <w:r w:rsidR="009F2A8F" w:rsidRPr="009F2A8F" w:rsidDel="009270A5">
          <w:rPr>
            <w:i/>
            <w:iCs/>
          </w:rPr>
          <w:delText>Periodica Polytechnica Civil Engineering</w:delText>
        </w:r>
        <w:r w:rsidR="009F2A8F" w:rsidRPr="009F2A8F" w:rsidDel="009270A5">
          <w:delText xml:space="preserve">, </w:delText>
        </w:r>
        <w:r w:rsidR="009F2A8F" w:rsidRPr="009F2A8F" w:rsidDel="009270A5">
          <w:rPr>
            <w:i/>
            <w:iCs/>
          </w:rPr>
          <w:delText>67</w:delText>
        </w:r>
        <w:r w:rsidR="009F2A8F" w:rsidRPr="009F2A8F" w:rsidDel="009270A5">
          <w:delText>(1), 57–64.</w:delText>
        </w:r>
      </w:del>
      <w:r w:rsidR="009F2A8F" w:rsidRPr="009F2A8F">
        <w:t xml:space="preserve"> https://doi.org/10.3311/PPCI.21149</w:t>
      </w:r>
    </w:p>
    <w:p w14:paraId="3A8C31B3" w14:textId="260D2F41" w:rsidR="009F2A8F" w:rsidRPr="009F2A8F" w:rsidRDefault="007F0434" w:rsidP="001D1329">
      <w:pPr>
        <w:pStyle w:val="SCIFigure"/>
        <w:numPr>
          <w:ilvl w:val="0"/>
          <w:numId w:val="40"/>
        </w:numPr>
        <w:ind w:leftChars="0"/>
      </w:pPr>
      <w:ins w:id="78" w:author="재민 소" w:date="2025-10-21T11:10:00Z">
        <w:r w:rsidRPr="007F0434">
          <w:t>Kaveh, A., Izadifard, R. A., &amp; Mottaghi, L. (2020). Cost optimization of RC frames using automated member grouping. </w:t>
        </w:r>
        <w:r w:rsidRPr="007F0434">
          <w:rPr>
            <w:i/>
            <w:iCs/>
          </w:rPr>
          <w:t>International Journal of Optimization in Civil Engineering</w:t>
        </w:r>
        <w:r w:rsidRPr="007F0434">
          <w:t>, </w:t>
        </w:r>
        <w:r w:rsidRPr="007F0434">
          <w:rPr>
            <w:i/>
            <w:iCs/>
          </w:rPr>
          <w:t>10</w:t>
        </w:r>
        <w:r w:rsidRPr="007F0434">
          <w:t>(1), 91-100.</w:t>
        </w:r>
      </w:ins>
      <w:del w:id="79" w:author="재민 소" w:date="2025-10-21T11:10:00Z">
        <w:r w:rsidR="009F2A8F" w:rsidRPr="009F2A8F" w:rsidDel="007F0434">
          <w:delText xml:space="preserve">Kaveh, A., Izadifard, R. A., &amp; Mottaghi, L. (2020a). COST OPTIMIZATION OF RC FRAMES USING AUTOMATED MEMBER GROUPING. In </w:delText>
        </w:r>
        <w:r w:rsidR="009F2A8F" w:rsidRPr="009F2A8F" w:rsidDel="007F0434">
          <w:rPr>
            <w:i/>
            <w:iCs/>
          </w:rPr>
          <w:delText>INTERNATIONAL JOURNAL OF OPTIMIZATION IN CIVIL ENGINEERING Int. J. Optim. Civil Eng</w:delText>
        </w:r>
        <w:r w:rsidR="009F2A8F" w:rsidRPr="009F2A8F" w:rsidDel="007F0434">
          <w:delText xml:space="preserve"> (Vol. 10, Issue 1).</w:delText>
        </w:r>
      </w:del>
    </w:p>
    <w:p w14:paraId="2F5B6809" w14:textId="69FE49E3" w:rsidR="009F2A8F" w:rsidRPr="009F2A8F" w:rsidRDefault="00B96365" w:rsidP="001D1329">
      <w:pPr>
        <w:pStyle w:val="SCIFigure"/>
        <w:numPr>
          <w:ilvl w:val="0"/>
          <w:numId w:val="40"/>
        </w:numPr>
        <w:ind w:leftChars="0"/>
      </w:pPr>
      <w:ins w:id="80" w:author="재민 소" w:date="2025-10-21T11:10:00Z">
        <w:r w:rsidRPr="00B96365">
          <w:t>Kaveh, A., Izadifard, R. A., &amp; Mottaghi, L. (2020). Optimal design of planar RC frames considering CO2 emissions using ECBO, EVPS and PSO metaheuristic algorithms. </w:t>
        </w:r>
        <w:r w:rsidRPr="00B96365">
          <w:rPr>
            <w:i/>
            <w:iCs/>
          </w:rPr>
          <w:t>Journal of Building Engineering</w:t>
        </w:r>
        <w:r w:rsidRPr="00B96365">
          <w:t>, </w:t>
        </w:r>
        <w:r w:rsidRPr="00B96365">
          <w:rPr>
            <w:i/>
            <w:iCs/>
          </w:rPr>
          <w:t>28</w:t>
        </w:r>
        <w:r w:rsidRPr="00B96365">
          <w:t>, 101014.</w:t>
        </w:r>
      </w:ins>
      <w:del w:id="81" w:author="재민 소" w:date="2025-10-21T11:10:00Z">
        <w:r w:rsidR="009F2A8F" w:rsidRPr="009F2A8F" w:rsidDel="00B96365">
          <w:delText xml:space="preserve">Kaveh, A., Izadifard, R. A., &amp; Mottaghi, L. (2020b). Optimal design of planar RC frames considering CO2 emissions using ECBO, EVPS and PSO metaheuristic algorithms. </w:delText>
        </w:r>
        <w:r w:rsidR="009F2A8F" w:rsidRPr="009F2A8F" w:rsidDel="00B96365">
          <w:rPr>
            <w:i/>
            <w:iCs/>
          </w:rPr>
          <w:delText>Journal of Building Engineering</w:delText>
        </w:r>
        <w:r w:rsidR="009F2A8F" w:rsidRPr="009F2A8F" w:rsidDel="00B96365">
          <w:delText xml:space="preserve">, </w:delText>
        </w:r>
        <w:r w:rsidR="009F2A8F" w:rsidRPr="009F2A8F" w:rsidDel="00B96365">
          <w:rPr>
            <w:i/>
            <w:iCs/>
          </w:rPr>
          <w:delText>28</w:delText>
        </w:r>
        <w:r w:rsidR="009F2A8F" w:rsidRPr="009F2A8F" w:rsidDel="00B96365">
          <w:delText>, 101014. https://doi.org/10.1016/J.JOBE.2019.101014</w:delText>
        </w:r>
      </w:del>
    </w:p>
    <w:p w14:paraId="60B2EA19" w14:textId="1708CA1F" w:rsidR="009F2A8F" w:rsidRPr="009F2A8F" w:rsidRDefault="00EA2726" w:rsidP="001D1329">
      <w:pPr>
        <w:pStyle w:val="SCIFigure"/>
        <w:numPr>
          <w:ilvl w:val="0"/>
          <w:numId w:val="40"/>
        </w:numPr>
        <w:ind w:leftChars="0"/>
      </w:pPr>
      <w:ins w:id="82" w:author="재민 소" w:date="2025-10-21T11:11:00Z">
        <w:r w:rsidRPr="00EA2726">
          <w:t xml:space="preserve">Kaveh, A., &amp; Ardebili, S. R. (2021, December). An improved plasma generation optimization </w:t>
        </w:r>
        <w:r w:rsidRPr="00EA2726">
          <w:lastRenderedPageBreak/>
          <w:t>algorithm for optimal design of reinforced concrete frames under time-history loading. In </w:t>
        </w:r>
        <w:r w:rsidRPr="00EA2726">
          <w:rPr>
            <w:i/>
            <w:iCs/>
          </w:rPr>
          <w:t>Structures</w:t>
        </w:r>
        <w:r w:rsidRPr="00EA2726">
          <w:t> (Vol. 34, pp. 758-770). Elsevier.</w:t>
        </w:r>
      </w:ins>
      <w:del w:id="83" w:author="재민 소" w:date="2025-10-21T11:11:00Z">
        <w:r w:rsidR="009F2A8F" w:rsidRPr="009F2A8F" w:rsidDel="00EA2726">
          <w:delText xml:space="preserve">Kaveh, A., &amp; Rezazadeh Ardebili, S. (2021). An improved plasma generation optimization algorithm for optimal design of reinforced concrete frames under time-history loading. </w:delText>
        </w:r>
        <w:r w:rsidR="009F2A8F" w:rsidRPr="009F2A8F" w:rsidDel="00EA2726">
          <w:rPr>
            <w:i/>
            <w:iCs/>
          </w:rPr>
          <w:delText>Structures</w:delText>
        </w:r>
        <w:r w:rsidR="009F2A8F" w:rsidRPr="009F2A8F" w:rsidDel="00EA2726">
          <w:delText xml:space="preserve">, </w:delText>
        </w:r>
        <w:r w:rsidR="009F2A8F" w:rsidRPr="009F2A8F" w:rsidDel="00EA2726">
          <w:rPr>
            <w:i/>
            <w:iCs/>
          </w:rPr>
          <w:delText>34</w:delText>
        </w:r>
        <w:r w:rsidR="009F2A8F" w:rsidRPr="009F2A8F" w:rsidDel="00EA2726">
          <w:delText>, 758–770.</w:delText>
        </w:r>
      </w:del>
      <w:r w:rsidR="009F2A8F" w:rsidRPr="009F2A8F">
        <w:t xml:space="preserve"> https://doi.org/10.1016/J.ISTRUC.2021.08.040</w:t>
      </w:r>
    </w:p>
    <w:p w14:paraId="4ACBB033" w14:textId="62F30781" w:rsidR="009F2A8F" w:rsidRPr="009F2A8F" w:rsidRDefault="00EA2726" w:rsidP="001D1329">
      <w:pPr>
        <w:pStyle w:val="SCIFigure"/>
        <w:numPr>
          <w:ilvl w:val="0"/>
          <w:numId w:val="40"/>
        </w:numPr>
        <w:ind w:leftChars="0"/>
      </w:pPr>
      <w:ins w:id="84" w:author="재민 소" w:date="2025-10-21T11:11:00Z">
        <w:r w:rsidRPr="00EA2726">
          <w:t>Kaveh, A., &amp; Ardebili, S. R. (2023, February). Optimum design of 3D reinforced concrete frames using IPGO algorithm. In </w:t>
        </w:r>
        <w:r w:rsidRPr="00EA2726">
          <w:rPr>
            <w:i/>
            <w:iCs/>
          </w:rPr>
          <w:t>Structures</w:t>
        </w:r>
        <w:r w:rsidRPr="00EA2726">
          <w:t> (Vol. 48, pp. 1848-1855). Elsevier.</w:t>
        </w:r>
      </w:ins>
      <w:del w:id="85" w:author="재민 소" w:date="2025-10-21T11:11:00Z">
        <w:r w:rsidR="009F2A8F" w:rsidRPr="009F2A8F" w:rsidDel="00EA2726">
          <w:delText xml:space="preserve">Kaveh, A., &amp; Rezazadeh Ardebili, S. (2023). Optimum design of 3D reinforced concrete frames using IPGO algorithm. </w:delText>
        </w:r>
        <w:r w:rsidR="009F2A8F" w:rsidRPr="009F2A8F" w:rsidDel="00EA2726">
          <w:rPr>
            <w:i/>
            <w:iCs/>
          </w:rPr>
          <w:delText>Structures</w:delText>
        </w:r>
        <w:r w:rsidR="009F2A8F" w:rsidRPr="009F2A8F" w:rsidDel="00EA2726">
          <w:delText xml:space="preserve">, </w:delText>
        </w:r>
        <w:r w:rsidR="009F2A8F" w:rsidRPr="009F2A8F" w:rsidDel="00EA2726">
          <w:rPr>
            <w:i/>
            <w:iCs/>
          </w:rPr>
          <w:delText>48</w:delText>
        </w:r>
        <w:r w:rsidR="009F2A8F" w:rsidRPr="009F2A8F" w:rsidDel="00EA2726">
          <w:delText>, 1848–1855.</w:delText>
        </w:r>
      </w:del>
      <w:r w:rsidR="009F2A8F" w:rsidRPr="009F2A8F">
        <w:t xml:space="preserve"> https://doi.org/10.1016/J.ISTRUC.2023.01.071</w:t>
      </w:r>
    </w:p>
    <w:p w14:paraId="03337CAF" w14:textId="5E187792" w:rsidR="009F2A8F" w:rsidRPr="009F2A8F" w:rsidRDefault="007B6FA1" w:rsidP="001D1329">
      <w:pPr>
        <w:pStyle w:val="SCIFigure"/>
        <w:numPr>
          <w:ilvl w:val="0"/>
          <w:numId w:val="40"/>
        </w:numPr>
        <w:ind w:leftChars="0"/>
      </w:pPr>
      <w:ins w:id="86" w:author="재민 소" w:date="2025-10-21T11:20:00Z">
        <w:r w:rsidRPr="007B6FA1">
          <w:t>Federal Emergency Management Agency (FEMA). (2012). Seismic Performance Assessment of Buildings Volume 1-Methodology. </w:t>
        </w:r>
        <w:r w:rsidRPr="007B6FA1">
          <w:rPr>
            <w:i/>
            <w:iCs/>
          </w:rPr>
          <w:t>Rep. No. FEMA P-58-1</w:t>
        </w:r>
        <w:r w:rsidRPr="007B6FA1">
          <w:t>.</w:t>
        </w:r>
      </w:ins>
      <w:del w:id="87" w:author="재민 소" w:date="2025-10-21T11:19:00Z">
        <w:r w:rsidR="009F2A8F" w:rsidRPr="009F2A8F" w:rsidDel="00267F67">
          <w:delText xml:space="preserve">Mahoney, M., Hanson, R. D., Rojahn, C., Heintz, J. A., Hortacsu, A., Hamburger, R. O., Gillengerten, J., Holmes, W. T., May, P. J., Moehle, J. P., Phipps, M. T., Borcherdt, R. D., Bostrom, A., Burr, B., Cobeen, K., Court, A. B., Dooley, T., Gramer, D., Griffin, M., … Miranda, E. (2012). </w:delText>
        </w:r>
        <w:r w:rsidR="009F2A8F" w:rsidRPr="009F2A8F" w:rsidDel="00267F67">
          <w:rPr>
            <w:i/>
            <w:iCs/>
          </w:rPr>
          <w:delText>Seismic Performance Assessment of Buildings Volume 1-Methodology Prepared for FEDERAL EMERGENCY MANAGEMENT AGENCY</w:delText>
        </w:r>
        <w:r w:rsidR="009F2A8F" w:rsidRPr="009F2A8F" w:rsidDel="00267F67">
          <w:delText>. www.ATCouncil.org</w:delText>
        </w:r>
      </w:del>
    </w:p>
    <w:p w14:paraId="6942E51E" w14:textId="4B3372E8" w:rsidR="009F2A8F" w:rsidRPr="009F2A8F" w:rsidRDefault="00BC0966" w:rsidP="001D1329">
      <w:pPr>
        <w:pStyle w:val="SCIFigure"/>
        <w:numPr>
          <w:ilvl w:val="0"/>
          <w:numId w:val="40"/>
        </w:numPr>
        <w:ind w:leftChars="0"/>
      </w:pPr>
      <w:ins w:id="88" w:author="재민 소" w:date="2025-10-21T11:21:00Z">
        <w:r w:rsidRPr="00BC0966">
          <w:t>Marler, R. T., &amp; Arora, J. S. (2004). Survey of multi-objective optimization methods for engineering. </w:t>
        </w:r>
        <w:r w:rsidRPr="00BC0966">
          <w:rPr>
            <w:i/>
            <w:iCs/>
          </w:rPr>
          <w:t>Structural and multidisciplinary optimization</w:t>
        </w:r>
        <w:r w:rsidRPr="00BC0966">
          <w:t>, </w:t>
        </w:r>
        <w:r w:rsidRPr="00BC0966">
          <w:rPr>
            <w:i/>
            <w:iCs/>
          </w:rPr>
          <w:t>26</w:t>
        </w:r>
        <w:r w:rsidRPr="00BC0966">
          <w:t>(6), 369-395.</w:t>
        </w:r>
      </w:ins>
      <w:del w:id="89" w:author="재민 소" w:date="2025-10-21T11:21:00Z">
        <w:r w:rsidR="009F2A8F" w:rsidRPr="009F2A8F" w:rsidDel="00BC0966">
          <w:delText xml:space="preserve">Marler, R. T., &amp; Arora, J. S. (2004). Survey of multi-objective optimization methods for engineering. </w:delText>
        </w:r>
        <w:r w:rsidR="009F2A8F" w:rsidRPr="009F2A8F" w:rsidDel="00BC0966">
          <w:rPr>
            <w:i/>
            <w:iCs/>
          </w:rPr>
          <w:delText>Structural and Multidisciplinary Optimization</w:delText>
        </w:r>
        <w:r w:rsidR="009F2A8F" w:rsidRPr="009F2A8F" w:rsidDel="00BC0966">
          <w:delText xml:space="preserve">, </w:delText>
        </w:r>
        <w:r w:rsidR="009F2A8F" w:rsidRPr="009F2A8F" w:rsidDel="00BC0966">
          <w:rPr>
            <w:i/>
            <w:iCs/>
          </w:rPr>
          <w:delText>26</w:delText>
        </w:r>
        <w:r w:rsidR="009F2A8F" w:rsidRPr="009F2A8F" w:rsidDel="00BC0966">
          <w:delText>(6), 369–395.</w:delText>
        </w:r>
      </w:del>
      <w:r w:rsidR="009F2A8F" w:rsidRPr="009F2A8F">
        <w:t xml:space="preserve"> https://doi.org/10.1007/S00158-003-0368-6/METRICS</w:t>
      </w:r>
    </w:p>
    <w:p w14:paraId="465C9BCC" w14:textId="47C82E32" w:rsidR="009F2A8F" w:rsidRPr="009F2A8F" w:rsidRDefault="00D47DB2" w:rsidP="001D1329">
      <w:pPr>
        <w:pStyle w:val="SCIFigure"/>
        <w:numPr>
          <w:ilvl w:val="0"/>
          <w:numId w:val="40"/>
        </w:numPr>
        <w:ind w:leftChars="0"/>
      </w:pPr>
      <w:ins w:id="90" w:author="재민 소" w:date="2025-10-21T11:22:00Z">
        <w:r w:rsidRPr="00D47DB2">
          <w:t>Mazzoni, S., McKenna, F., Scott, M. H., &amp; Fenves, G. L. (2006). Open system for earthquake engineering simulation (opensees) opensees command language manual. </w:t>
        </w:r>
        <w:r w:rsidRPr="00D47DB2">
          <w:rPr>
            <w:i/>
            <w:iCs/>
          </w:rPr>
          <w:t>Pacific Earthquake Engineering Research Center</w:t>
        </w:r>
        <w:r w:rsidRPr="00D47DB2">
          <w:t>, 1-465.</w:t>
        </w:r>
      </w:ins>
      <w:del w:id="91" w:author="재민 소" w:date="2025-10-21T11:22:00Z">
        <w:r w:rsidR="009F2A8F" w:rsidRPr="009F2A8F" w:rsidDel="00D47DB2">
          <w:delText xml:space="preserve">Mazzoni, S., Mckenna, F., Scott, M. H., Fenves, G. L., &amp; Iii, A. (2006). </w:delText>
        </w:r>
        <w:r w:rsidR="009F2A8F" w:rsidRPr="009F2A8F" w:rsidDel="00D47DB2">
          <w:rPr>
            <w:i/>
            <w:iCs/>
          </w:rPr>
          <w:delText>Open System for Earthquake Engineering Simulation (OpenSees) OpenSees Command Language Manual</w:delText>
        </w:r>
        <w:r w:rsidR="009F2A8F" w:rsidRPr="009F2A8F" w:rsidDel="00D47DB2">
          <w:delText>.</w:delText>
        </w:r>
      </w:del>
    </w:p>
    <w:p w14:paraId="69D1C12A" w14:textId="714E3CC9" w:rsidR="009F2A8F" w:rsidRPr="009F2A8F" w:rsidRDefault="00561F1C" w:rsidP="001D1329">
      <w:pPr>
        <w:pStyle w:val="SCIFigure"/>
        <w:numPr>
          <w:ilvl w:val="0"/>
          <w:numId w:val="40"/>
        </w:numPr>
        <w:ind w:leftChars="0"/>
      </w:pPr>
      <w:ins w:id="92" w:author="재민 소" w:date="2025-10-21T11:23:00Z">
        <w:r w:rsidRPr="00561F1C">
          <w:t>Mergos, P. E. (2021). Optimum design of 3D reinforced concrete building frames with the flower pollination algorithm. </w:t>
        </w:r>
        <w:r w:rsidRPr="00561F1C">
          <w:rPr>
            <w:i/>
            <w:iCs/>
          </w:rPr>
          <w:t>Journal of Building Engineering</w:t>
        </w:r>
        <w:r w:rsidRPr="00561F1C">
          <w:t>, </w:t>
        </w:r>
        <w:r w:rsidRPr="00561F1C">
          <w:rPr>
            <w:i/>
            <w:iCs/>
          </w:rPr>
          <w:t>44</w:t>
        </w:r>
        <w:r w:rsidRPr="00561F1C">
          <w:t>, 102935.</w:t>
        </w:r>
      </w:ins>
      <w:del w:id="93" w:author="재민 소" w:date="2025-10-21T11:23:00Z">
        <w:r w:rsidR="009F2A8F" w:rsidRPr="009F2A8F" w:rsidDel="00561F1C">
          <w:delText xml:space="preserve">Mergos, P. E. (2021). Optimum design of 3D reinforced concrete building frames with the flower pollination algorithm. </w:delText>
        </w:r>
        <w:r w:rsidR="009F2A8F" w:rsidRPr="009F2A8F" w:rsidDel="00561F1C">
          <w:rPr>
            <w:i/>
            <w:iCs/>
          </w:rPr>
          <w:delText>Journal of Building Engineering</w:delText>
        </w:r>
        <w:r w:rsidR="009F2A8F" w:rsidRPr="009F2A8F" w:rsidDel="00561F1C">
          <w:delText xml:space="preserve">, </w:delText>
        </w:r>
        <w:r w:rsidR="009F2A8F" w:rsidRPr="009F2A8F" w:rsidDel="00561F1C">
          <w:rPr>
            <w:i/>
            <w:iCs/>
          </w:rPr>
          <w:delText>44</w:delText>
        </w:r>
        <w:r w:rsidR="009F2A8F" w:rsidRPr="009F2A8F" w:rsidDel="00561F1C">
          <w:delText>, 102935.</w:delText>
        </w:r>
      </w:del>
      <w:r w:rsidR="009F2A8F" w:rsidRPr="009F2A8F">
        <w:t xml:space="preserve"> https://doi.org/10.1016/J.JOBE.2021.102935</w:t>
      </w:r>
    </w:p>
    <w:p w14:paraId="2EEC6337" w14:textId="6DAB5DE2" w:rsidR="009F2A8F" w:rsidRPr="009F2A8F" w:rsidRDefault="00512E44" w:rsidP="001D1329">
      <w:pPr>
        <w:pStyle w:val="SCIFigure"/>
        <w:numPr>
          <w:ilvl w:val="0"/>
          <w:numId w:val="40"/>
        </w:numPr>
        <w:ind w:leftChars="0"/>
      </w:pPr>
      <w:ins w:id="94" w:author="재민 소" w:date="2025-10-21T11:24:00Z">
        <w:r w:rsidRPr="00512E44">
          <w:t>Mergos, P. E. (2022). Surrogate-based optimum design of 3D reinforced concrete building frames to Eurocodes. </w:t>
        </w:r>
        <w:r w:rsidRPr="00512E44">
          <w:rPr>
            <w:i/>
            <w:iCs/>
          </w:rPr>
          <w:t>Developments in the Built Environment</w:t>
        </w:r>
        <w:r w:rsidRPr="00512E44">
          <w:t>, </w:t>
        </w:r>
        <w:r w:rsidRPr="00512E44">
          <w:rPr>
            <w:i/>
            <w:iCs/>
          </w:rPr>
          <w:t>11</w:t>
        </w:r>
        <w:r w:rsidRPr="00512E44">
          <w:t>, 100079.</w:t>
        </w:r>
      </w:ins>
      <w:del w:id="95" w:author="재민 소" w:date="2025-10-21T11:24:00Z">
        <w:r w:rsidR="009F2A8F" w:rsidRPr="009F2A8F" w:rsidDel="00512E44">
          <w:delText xml:space="preserve">Mergos, P. E. (2022). Surrogate-based optimum design of 3D reinforced concrete building frames to Eurocodes. </w:delText>
        </w:r>
        <w:r w:rsidR="009F2A8F" w:rsidRPr="009F2A8F" w:rsidDel="00512E44">
          <w:rPr>
            <w:i/>
            <w:iCs/>
          </w:rPr>
          <w:delText>Developments in the Built Environment</w:delText>
        </w:r>
        <w:r w:rsidR="009F2A8F" w:rsidRPr="009F2A8F" w:rsidDel="00512E44">
          <w:delText xml:space="preserve">, </w:delText>
        </w:r>
        <w:r w:rsidR="009F2A8F" w:rsidRPr="009F2A8F" w:rsidDel="00512E44">
          <w:rPr>
            <w:i/>
            <w:iCs/>
          </w:rPr>
          <w:delText>11</w:delText>
        </w:r>
        <w:r w:rsidR="009F2A8F" w:rsidRPr="009F2A8F" w:rsidDel="00512E44">
          <w:delText>, 100079.</w:delText>
        </w:r>
      </w:del>
      <w:r w:rsidR="009F2A8F" w:rsidRPr="009F2A8F">
        <w:t xml:space="preserve"> https://doi.org/10.1016/J.DIBE.2022.100079</w:t>
      </w:r>
    </w:p>
    <w:p w14:paraId="3DA71198" w14:textId="20C3EB59" w:rsidR="009F2A8F" w:rsidRPr="009F2A8F" w:rsidRDefault="00166C5E" w:rsidP="001D1329">
      <w:pPr>
        <w:pStyle w:val="SCIFigure"/>
        <w:numPr>
          <w:ilvl w:val="0"/>
          <w:numId w:val="40"/>
        </w:numPr>
        <w:ind w:leftChars="0"/>
      </w:pPr>
      <w:ins w:id="96" w:author="재민 소" w:date="2025-10-21T11:25:00Z">
        <w:r w:rsidRPr="00166C5E">
          <w:t>Mergos, P. E. (2024). Structural design of reinforced concrete frames for minimum amount of concrete or embodied carbon. </w:t>
        </w:r>
        <w:r w:rsidRPr="00166C5E">
          <w:rPr>
            <w:i/>
            <w:iCs/>
          </w:rPr>
          <w:t>Energy and Buildings</w:t>
        </w:r>
        <w:r w:rsidRPr="00166C5E">
          <w:t>, </w:t>
        </w:r>
        <w:r w:rsidRPr="00166C5E">
          <w:rPr>
            <w:i/>
            <w:iCs/>
          </w:rPr>
          <w:t>318</w:t>
        </w:r>
        <w:r w:rsidRPr="00166C5E">
          <w:t>, 114505.</w:t>
        </w:r>
      </w:ins>
      <w:del w:id="97" w:author="재민 소" w:date="2025-10-21T11:25:00Z">
        <w:r w:rsidR="009F2A8F" w:rsidRPr="009F2A8F" w:rsidDel="00166C5E">
          <w:delText xml:space="preserve">Mergos, P. E. (2024). Structural design of reinforced concrete frames for minimum amount of concrete or embodied carbon. </w:delText>
        </w:r>
        <w:r w:rsidR="009F2A8F" w:rsidRPr="009F2A8F" w:rsidDel="00166C5E">
          <w:rPr>
            <w:i/>
            <w:iCs/>
          </w:rPr>
          <w:delText>Energy and Buildings</w:delText>
        </w:r>
        <w:r w:rsidR="009F2A8F" w:rsidRPr="009F2A8F" w:rsidDel="00166C5E">
          <w:delText xml:space="preserve">, </w:delText>
        </w:r>
        <w:r w:rsidR="009F2A8F" w:rsidRPr="009F2A8F" w:rsidDel="00166C5E">
          <w:rPr>
            <w:i/>
            <w:iCs/>
          </w:rPr>
          <w:delText>318</w:delText>
        </w:r>
        <w:r w:rsidR="009F2A8F" w:rsidRPr="009F2A8F" w:rsidDel="00166C5E">
          <w:delText>, 114505.</w:delText>
        </w:r>
      </w:del>
      <w:r w:rsidR="009F2A8F" w:rsidRPr="009F2A8F">
        <w:t xml:space="preserve"> https://doi.org/10.1016/J.ENBUILD.2024.114505</w:t>
      </w:r>
    </w:p>
    <w:p w14:paraId="4D5ABB2D" w14:textId="28E1B49D" w:rsidR="009F2A8F" w:rsidRPr="009F2A8F" w:rsidRDefault="00024D95" w:rsidP="001D1329">
      <w:pPr>
        <w:pStyle w:val="SCIFigure"/>
        <w:numPr>
          <w:ilvl w:val="0"/>
          <w:numId w:val="40"/>
        </w:numPr>
        <w:ind w:leftChars="0"/>
      </w:pPr>
      <w:ins w:id="98" w:author="재민 소" w:date="2025-10-21T11:25:00Z">
        <w:r w:rsidRPr="00024D95">
          <w:t>Nebro, A. J., Galeano-Brajones, J., Luna, F., &amp; Coello Coello, C. A. (2022). Is NSGA-II ready for large-scale multi-objective optimization?. </w:t>
        </w:r>
        <w:r w:rsidRPr="00024D95">
          <w:rPr>
            <w:i/>
            <w:iCs/>
          </w:rPr>
          <w:t>Mathematical and Computational Applications</w:t>
        </w:r>
        <w:r w:rsidRPr="00024D95">
          <w:t>, </w:t>
        </w:r>
        <w:r w:rsidRPr="00024D95">
          <w:rPr>
            <w:i/>
            <w:iCs/>
          </w:rPr>
          <w:t>27</w:t>
        </w:r>
        <w:r w:rsidRPr="00024D95">
          <w:t>(6), 103.</w:t>
        </w:r>
      </w:ins>
      <w:del w:id="99" w:author="재민 소" w:date="2025-10-21T11:25:00Z">
        <w:r w:rsidR="009F2A8F" w:rsidRPr="009F2A8F" w:rsidDel="00024D95">
          <w:delText xml:space="preserve">Nebro, A. J., Galeano-Brajones, J., Luna, F., &amp; Coello, C. A. C. (2022). Is NSGA-II Ready for Large-Scale Multi-Objective Optimization? </w:delText>
        </w:r>
        <w:r w:rsidR="009F2A8F" w:rsidRPr="009F2A8F" w:rsidDel="00024D95">
          <w:rPr>
            <w:i/>
            <w:iCs/>
          </w:rPr>
          <w:delText>Mathematical and Computational Applications 2022, Vol. 27, Page 103</w:delText>
        </w:r>
        <w:r w:rsidR="009F2A8F" w:rsidRPr="009F2A8F" w:rsidDel="00024D95">
          <w:delText xml:space="preserve">, </w:delText>
        </w:r>
        <w:r w:rsidR="009F2A8F" w:rsidRPr="009F2A8F" w:rsidDel="00024D95">
          <w:rPr>
            <w:i/>
            <w:iCs/>
          </w:rPr>
          <w:delText>27</w:delText>
        </w:r>
        <w:r w:rsidR="009F2A8F" w:rsidRPr="009F2A8F" w:rsidDel="00024D95">
          <w:delText>(6), 103.</w:delText>
        </w:r>
      </w:del>
      <w:r w:rsidR="009F2A8F" w:rsidRPr="009F2A8F">
        <w:t xml:space="preserve"> https://doi.org/10.3390/MCA27060103</w:t>
      </w:r>
    </w:p>
    <w:p w14:paraId="2CCB87B6" w14:textId="175F2716" w:rsidR="009F2A8F" w:rsidRPr="009F2A8F" w:rsidRDefault="00024D95" w:rsidP="001D1329">
      <w:pPr>
        <w:pStyle w:val="SCIFigure"/>
        <w:numPr>
          <w:ilvl w:val="0"/>
          <w:numId w:val="40"/>
        </w:numPr>
        <w:ind w:leftChars="0"/>
      </w:pPr>
      <w:ins w:id="100" w:author="재민 소" w:date="2025-10-21T11:25:00Z">
        <w:r w:rsidRPr="00024D95">
          <w:t>Paya-Zaforteza, I., Yepes, V., Hospitaler, A., &amp; Gonzalez-Vidosa, F. (2009). CO2-optimization of reinforced concrete frames by simulated annealing. </w:t>
        </w:r>
        <w:r w:rsidRPr="00024D95">
          <w:rPr>
            <w:i/>
            <w:iCs/>
          </w:rPr>
          <w:t>Engineering Structures</w:t>
        </w:r>
        <w:r w:rsidRPr="00024D95">
          <w:t>, </w:t>
        </w:r>
        <w:r w:rsidRPr="00024D95">
          <w:rPr>
            <w:i/>
            <w:iCs/>
          </w:rPr>
          <w:t>31</w:t>
        </w:r>
        <w:r w:rsidRPr="00024D95">
          <w:t>(7), 1501-1508.</w:t>
        </w:r>
      </w:ins>
      <w:del w:id="101" w:author="재민 소" w:date="2025-10-21T11:25:00Z">
        <w:r w:rsidR="009F2A8F" w:rsidRPr="009F2A8F" w:rsidDel="00024D95">
          <w:delText xml:space="preserve">Paya-Zaforteza, I., Yepes, V., Hospitaler, A., &amp; González-Vidosa, F. (2009). CO2-optimization of reinforced concrete frames by simulated annealing. </w:delText>
        </w:r>
        <w:r w:rsidR="009F2A8F" w:rsidRPr="009F2A8F" w:rsidDel="00024D95">
          <w:rPr>
            <w:i/>
            <w:iCs/>
          </w:rPr>
          <w:delText>Engineering Structures</w:delText>
        </w:r>
        <w:r w:rsidR="009F2A8F" w:rsidRPr="009F2A8F" w:rsidDel="00024D95">
          <w:delText xml:space="preserve">, </w:delText>
        </w:r>
        <w:r w:rsidR="009F2A8F" w:rsidRPr="009F2A8F" w:rsidDel="00024D95">
          <w:rPr>
            <w:i/>
            <w:iCs/>
          </w:rPr>
          <w:delText>31</w:delText>
        </w:r>
        <w:r w:rsidR="009F2A8F" w:rsidRPr="009F2A8F" w:rsidDel="00024D95">
          <w:delText xml:space="preserve">(7), </w:delText>
        </w:r>
        <w:r w:rsidR="009F2A8F" w:rsidRPr="009F2A8F" w:rsidDel="00024D95">
          <w:lastRenderedPageBreak/>
          <w:delText>1501–1508.</w:delText>
        </w:r>
      </w:del>
      <w:r w:rsidR="009F2A8F" w:rsidRPr="009F2A8F">
        <w:t xml:space="preserve"> https://doi.org/10.1016/J.ENGSTRUCT.2009.02.034</w:t>
      </w:r>
    </w:p>
    <w:p w14:paraId="17222D35" w14:textId="4611A4A3" w:rsidR="009F2A8F" w:rsidRPr="009F2A8F" w:rsidRDefault="00667A86" w:rsidP="001D1329">
      <w:pPr>
        <w:pStyle w:val="SCIFigure"/>
        <w:numPr>
          <w:ilvl w:val="0"/>
          <w:numId w:val="40"/>
        </w:numPr>
        <w:ind w:leftChars="0"/>
      </w:pPr>
      <w:ins w:id="102" w:author="재민 소" w:date="2025-10-21T11:26:00Z">
        <w:r w:rsidRPr="00667A86">
          <w:t>Werner, W., &amp; Burns, J. G. (2012). Quantification and optimization of structural embodied energy and carbon. In </w:t>
        </w:r>
        <w:r w:rsidRPr="00667A86">
          <w:rPr>
            <w:i/>
            <w:iCs/>
          </w:rPr>
          <w:t>Structures Congress 2012</w:t>
        </w:r>
        <w:r w:rsidRPr="00667A86">
          <w:t> (pp. 929-940).</w:t>
        </w:r>
      </w:ins>
      <w:del w:id="103" w:author="재민 소" w:date="2025-10-21T11:26:00Z">
        <w:r w:rsidR="009F2A8F" w:rsidRPr="009F2A8F" w:rsidDel="00667A86">
          <w:delText xml:space="preserve">Werner, W., &amp; Burns, J. G. (2012). Quantification and optimization of structural embodied energy and carbon. </w:delText>
        </w:r>
        <w:r w:rsidR="009F2A8F" w:rsidRPr="009F2A8F" w:rsidDel="00667A86">
          <w:rPr>
            <w:i/>
            <w:iCs/>
          </w:rPr>
          <w:delText>Structures Congress 2012 - Proceedings of the 2012 Structures Congress</w:delText>
        </w:r>
        <w:r w:rsidR="009F2A8F" w:rsidRPr="009F2A8F" w:rsidDel="00667A86">
          <w:delText>, 929–940.</w:delText>
        </w:r>
      </w:del>
      <w:r w:rsidR="009F2A8F" w:rsidRPr="009F2A8F">
        <w:t xml:space="preserve"> https://doi.org/10.1061/9780784412367.083</w:t>
      </w:r>
      <w:del w:id="104" w:author="재민 소" w:date="2025-10-21T11:26:00Z">
        <w:r w:rsidR="009F2A8F" w:rsidRPr="009F2A8F" w:rsidDel="004D0E0D">
          <w:delText>;CSUBTYPE:STRING:CONFERENCE</w:delText>
        </w:r>
      </w:del>
    </w:p>
    <w:p w14:paraId="152D06CD" w14:textId="27946C7C" w:rsidR="009F2A8F" w:rsidRPr="009F2A8F" w:rsidRDefault="003D7CB6" w:rsidP="001D1329">
      <w:pPr>
        <w:pStyle w:val="SCIFigure"/>
        <w:numPr>
          <w:ilvl w:val="0"/>
          <w:numId w:val="40"/>
        </w:numPr>
        <w:ind w:leftChars="0"/>
      </w:pPr>
      <w:ins w:id="105" w:author="재민 소" w:date="2025-10-21T11:27:00Z">
        <w:r w:rsidRPr="003D7CB6">
          <w:t>Zavala, G., Nebro, A. J., Luna, F., &amp; Coello Coello, C. A. (2016). Structural design using multi-objective metaheuristics. Comparative study and application to a real-world problem. </w:t>
        </w:r>
        <w:r w:rsidRPr="003D7CB6">
          <w:rPr>
            <w:i/>
            <w:iCs/>
          </w:rPr>
          <w:t>Structural and Multidisciplinary Optimization</w:t>
        </w:r>
        <w:r w:rsidRPr="003D7CB6">
          <w:t>, </w:t>
        </w:r>
        <w:r w:rsidRPr="003D7CB6">
          <w:rPr>
            <w:i/>
            <w:iCs/>
          </w:rPr>
          <w:t>53</w:t>
        </w:r>
        <w:r w:rsidRPr="003D7CB6">
          <w:t>(3), 545-566.</w:t>
        </w:r>
      </w:ins>
      <w:del w:id="106" w:author="재민 소" w:date="2025-10-21T11:27:00Z">
        <w:r w:rsidR="009F2A8F" w:rsidRPr="009F2A8F" w:rsidDel="003D7CB6">
          <w:delText xml:space="preserve">Zavala, G., Nebro, A. J., Luna, F., &amp; Coello Coello, C. A. (2016). Structural design using multi-objective metaheuristics. Comparative study and application to a real-world problem. </w:delText>
        </w:r>
        <w:r w:rsidR="009F2A8F" w:rsidRPr="009F2A8F" w:rsidDel="003D7CB6">
          <w:rPr>
            <w:i/>
            <w:iCs/>
          </w:rPr>
          <w:delText>Structural and Multidisciplinary Optimization</w:delText>
        </w:r>
        <w:r w:rsidR="009F2A8F" w:rsidRPr="009F2A8F" w:rsidDel="003D7CB6">
          <w:delText xml:space="preserve">, </w:delText>
        </w:r>
        <w:r w:rsidR="009F2A8F" w:rsidRPr="009F2A8F" w:rsidDel="003D7CB6">
          <w:rPr>
            <w:i/>
            <w:iCs/>
          </w:rPr>
          <w:delText>53</w:delText>
        </w:r>
        <w:r w:rsidR="009F2A8F" w:rsidRPr="009F2A8F" w:rsidDel="003D7CB6">
          <w:delText>(3), 545–566.</w:delText>
        </w:r>
      </w:del>
      <w:r w:rsidR="009F2A8F" w:rsidRPr="009F2A8F">
        <w:t xml:space="preserve"> https://doi.org/10.1007/S00158-015-1291-3/FIGURES/19</w:t>
      </w:r>
    </w:p>
    <w:p w14:paraId="7B6A90F4" w14:textId="32CB3CA4" w:rsidR="009F2A8F" w:rsidRPr="009F2A8F" w:rsidRDefault="009A3820" w:rsidP="001D1329">
      <w:pPr>
        <w:pStyle w:val="SCIFigure"/>
        <w:numPr>
          <w:ilvl w:val="0"/>
          <w:numId w:val="40"/>
        </w:numPr>
        <w:ind w:leftChars="0"/>
      </w:pPr>
      <w:ins w:id="107" w:author="재민 소" w:date="2025-10-21T11:28:00Z">
        <w:r w:rsidRPr="009A3820">
          <w:t>Zitzler, E., &amp; Thiele, L. (2002). Multiobjective evolutionary algorithms: a comparative case study and the strength Pareto approach. </w:t>
        </w:r>
        <w:r w:rsidRPr="009A3820">
          <w:rPr>
            <w:i/>
            <w:iCs/>
          </w:rPr>
          <w:t>IEEE transactions on Evolutionary Computation</w:t>
        </w:r>
        <w:r w:rsidRPr="009A3820">
          <w:t>, </w:t>
        </w:r>
        <w:r w:rsidRPr="009A3820">
          <w:rPr>
            <w:i/>
            <w:iCs/>
          </w:rPr>
          <w:t>3</w:t>
        </w:r>
        <w:r w:rsidRPr="009A3820">
          <w:t>(4), 257-271.</w:t>
        </w:r>
      </w:ins>
      <w:del w:id="108" w:author="재민 소" w:date="2025-10-21T11:28:00Z">
        <w:r w:rsidR="009F2A8F" w:rsidRPr="009F2A8F" w:rsidDel="009A3820">
          <w:delText xml:space="preserve">Zitzler, E., &amp; Thiele, L. (1999). Multiobjective evolutionary algorithms: A comparative case study and the strength Pareto approach. </w:delText>
        </w:r>
        <w:r w:rsidR="009F2A8F" w:rsidRPr="009F2A8F" w:rsidDel="009A3820">
          <w:rPr>
            <w:i/>
            <w:iCs/>
          </w:rPr>
          <w:delText>IEEE Transactions on Evolutionary Computation</w:delText>
        </w:r>
        <w:r w:rsidR="009F2A8F" w:rsidRPr="009F2A8F" w:rsidDel="009A3820">
          <w:delText xml:space="preserve">, </w:delText>
        </w:r>
        <w:r w:rsidR="009F2A8F" w:rsidRPr="009F2A8F" w:rsidDel="009A3820">
          <w:rPr>
            <w:i/>
            <w:iCs/>
          </w:rPr>
          <w:delText>3</w:delText>
        </w:r>
        <w:r w:rsidR="009F2A8F" w:rsidRPr="009F2A8F" w:rsidDel="009A3820">
          <w:delText>(4), 257–271.</w:delText>
        </w:r>
      </w:del>
      <w:r w:rsidR="009F2A8F" w:rsidRPr="009F2A8F">
        <w:t xml:space="preserve"> https://doi.org/10.1109/4235.797969</w:t>
      </w:r>
    </w:p>
    <w:p w14:paraId="4247E078" w14:textId="7C81D02A" w:rsidR="009F2A8F" w:rsidRPr="009F2A8F" w:rsidRDefault="00B3709A" w:rsidP="001D1329">
      <w:pPr>
        <w:pStyle w:val="SCIFigure"/>
        <w:numPr>
          <w:ilvl w:val="0"/>
          <w:numId w:val="40"/>
        </w:numPr>
        <w:ind w:leftChars="0"/>
      </w:pPr>
      <w:ins w:id="109" w:author="재민 소" w:date="2025-10-21T11:34:00Z">
        <w:r w:rsidRPr="00B3709A">
          <w:t>Kaveh, A., &amp; Sabzi, O. (2011). A comparative study of two meta-heuristic algorithms for optimum design of reinforced concrete frames.</w:t>
        </w:r>
      </w:ins>
      <w:del w:id="110" w:author="재민 소" w:date="2025-10-21T11:34:00Z">
        <w:r w:rsidR="009F2A8F" w:rsidRPr="009F2A8F" w:rsidDel="00B3709A">
          <w:delText xml:space="preserve">Kaveh, A. , &amp; T. S. (2009). </w:delText>
        </w:r>
        <w:r w:rsidR="009F2A8F" w:rsidRPr="009F2A8F" w:rsidDel="00B3709A">
          <w:rPr>
            <w:i/>
            <w:iCs/>
          </w:rPr>
          <w:delText>A comparative study of two meta-heuristic algorithms for optimum design of reinforced concrete frames</w:delText>
        </w:r>
        <w:r w:rsidR="009F2A8F" w:rsidRPr="009F2A8F" w:rsidDel="00B3709A">
          <w:delText>. www.SID.ir</w:delText>
        </w:r>
      </w:del>
    </w:p>
    <w:p w14:paraId="5A7B30F0" w14:textId="66DD079A" w:rsidR="009F2A8F" w:rsidRPr="009F2A8F" w:rsidDel="00B3709A" w:rsidRDefault="00B3709A" w:rsidP="001D1329">
      <w:pPr>
        <w:pStyle w:val="SCIFigure"/>
        <w:numPr>
          <w:ilvl w:val="0"/>
          <w:numId w:val="40"/>
        </w:numPr>
        <w:ind w:leftChars="0"/>
        <w:rPr>
          <w:del w:id="111" w:author="재민 소" w:date="2025-10-21T11:34:00Z"/>
        </w:rPr>
      </w:pPr>
      <w:ins w:id="112" w:author="재민 소" w:date="2025-10-21T11:34:00Z">
        <w:r w:rsidRPr="00B3709A">
          <w:t>McKenna, F. T. (1997). </w:t>
        </w:r>
        <w:r w:rsidRPr="00B3709A">
          <w:rPr>
            <w:i/>
            <w:iCs/>
          </w:rPr>
          <w:t>Object-oriented finite element programming: frameworks for analysis, algorithms and parallel computing</w:t>
        </w:r>
        <w:r w:rsidRPr="00B3709A">
          <w:t>. University of California, Berkeley.</w:t>
        </w:r>
      </w:ins>
      <w:del w:id="113" w:author="재민 소" w:date="2025-10-21T11:34:00Z">
        <w:r w:rsidR="009F2A8F" w:rsidRPr="009F2A8F" w:rsidDel="00B3709A">
          <w:delText xml:space="preserve">McKenna, F. (1997). </w:delText>
        </w:r>
        <w:r w:rsidR="009F2A8F" w:rsidRPr="009F2A8F" w:rsidDel="00B3709A">
          <w:rPr>
            <w:i/>
            <w:iCs/>
          </w:rPr>
          <w:delText>Object-oriented finite element programming: frameworks for analysis, algorithms and parallel computing</w:delText>
        </w:r>
        <w:r w:rsidR="009F2A8F" w:rsidRPr="009F2A8F" w:rsidDel="00B3709A">
          <w:delText>.</w:delText>
        </w:r>
      </w:del>
    </w:p>
    <w:p w14:paraId="7D2F53B4" w14:textId="698BCEC9" w:rsidR="005F7CD1" w:rsidRPr="00CB5F3D" w:rsidRDefault="005F7CD1">
      <w:pPr>
        <w:pStyle w:val="SCIFigure"/>
        <w:numPr>
          <w:ilvl w:val="0"/>
          <w:numId w:val="40"/>
        </w:numPr>
        <w:ind w:leftChars="0"/>
        <w:pPrChange w:id="114" w:author="재민 소" w:date="2025-10-21T11:34:00Z">
          <w:pPr/>
        </w:pPrChange>
      </w:pPr>
    </w:p>
    <w:sectPr w:rsidR="005F7CD1" w:rsidRPr="00CB5F3D" w:rsidSect="00EC54AC">
      <w:footerReference w:type="default" r:id="rId41"/>
      <w:pgSz w:w="11906" w:h="16838"/>
      <w:pgMar w:top="1701" w:right="1440" w:bottom="1440" w:left="1440" w:header="851" w:footer="992" w:gutter="0"/>
      <w:lnNumType w:countBy="1" w:restart="continuous"/>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E4E07" w14:textId="77777777" w:rsidR="001A26D7" w:rsidRDefault="001A26D7" w:rsidP="009865E6">
      <w:pPr>
        <w:spacing w:after="0" w:line="240" w:lineRule="auto"/>
      </w:pPr>
      <w:r>
        <w:separator/>
      </w:r>
    </w:p>
    <w:p w14:paraId="592438C9" w14:textId="77777777" w:rsidR="001A26D7" w:rsidRDefault="001A26D7"/>
  </w:endnote>
  <w:endnote w:type="continuationSeparator" w:id="0">
    <w:p w14:paraId="5DC67511" w14:textId="77777777" w:rsidR="001A26D7" w:rsidRDefault="001A26D7" w:rsidP="009865E6">
      <w:pPr>
        <w:spacing w:after="0" w:line="240" w:lineRule="auto"/>
      </w:pPr>
      <w:r>
        <w:continuationSeparator/>
      </w:r>
    </w:p>
    <w:p w14:paraId="2185EFC9" w14:textId="77777777" w:rsidR="001A26D7" w:rsidRDefault="001A26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046802"/>
      <w:docPartObj>
        <w:docPartGallery w:val="Page Numbers (Bottom of Page)"/>
        <w:docPartUnique/>
      </w:docPartObj>
    </w:sdtPr>
    <w:sdtEndPr/>
    <w:sdtContent>
      <w:p w14:paraId="04D7BC7F" w14:textId="04734E80" w:rsidR="00BE353F" w:rsidRDefault="00BE353F">
        <w:pPr>
          <w:pStyle w:val="a6"/>
          <w:jc w:val="center"/>
        </w:pPr>
        <w:r>
          <w:fldChar w:fldCharType="begin"/>
        </w:r>
        <w:r>
          <w:instrText>PAGE   \* MERGEFORMAT</w:instrText>
        </w:r>
        <w:r>
          <w:fldChar w:fldCharType="separate"/>
        </w:r>
        <w:r>
          <w:rPr>
            <w:lang w:val="ko-KR"/>
          </w:rPr>
          <w:t>2</w:t>
        </w:r>
        <w:r>
          <w:fldChar w:fldCharType="end"/>
        </w:r>
      </w:p>
    </w:sdtContent>
  </w:sdt>
  <w:p w14:paraId="186749AE" w14:textId="77777777" w:rsidR="002B0606" w:rsidRDefault="002B060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C3450" w14:textId="77777777" w:rsidR="001A26D7" w:rsidRDefault="001A26D7" w:rsidP="009865E6">
      <w:pPr>
        <w:spacing w:after="0" w:line="240" w:lineRule="auto"/>
      </w:pPr>
      <w:r>
        <w:separator/>
      </w:r>
    </w:p>
    <w:p w14:paraId="109FBA1E" w14:textId="77777777" w:rsidR="001A26D7" w:rsidRDefault="001A26D7"/>
  </w:footnote>
  <w:footnote w:type="continuationSeparator" w:id="0">
    <w:p w14:paraId="3FB1EF54" w14:textId="77777777" w:rsidR="001A26D7" w:rsidRDefault="001A26D7" w:rsidP="009865E6">
      <w:pPr>
        <w:spacing w:after="0" w:line="240" w:lineRule="auto"/>
      </w:pPr>
      <w:r>
        <w:continuationSeparator/>
      </w:r>
    </w:p>
    <w:p w14:paraId="283744EE" w14:textId="77777777" w:rsidR="001A26D7" w:rsidRDefault="001A26D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FA4"/>
    <w:multiLevelType w:val="multilevel"/>
    <w:tmpl w:val="5658B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47960"/>
    <w:multiLevelType w:val="multilevel"/>
    <w:tmpl w:val="833AE88C"/>
    <w:lvl w:ilvl="0">
      <w:start w:val="1"/>
      <w:numFmt w:val="decimal"/>
      <w:lvlText w:val="%1."/>
      <w:lvlJc w:val="left"/>
      <w:pPr>
        <w:ind w:left="800" w:hanging="400"/>
      </w:p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2" w15:restartNumberingAfterBreak="0">
    <w:nsid w:val="13A95C4B"/>
    <w:multiLevelType w:val="multilevel"/>
    <w:tmpl w:val="833AE88C"/>
    <w:lvl w:ilvl="0">
      <w:start w:val="1"/>
      <w:numFmt w:val="decimal"/>
      <w:lvlText w:val="%1."/>
      <w:lvlJc w:val="left"/>
      <w:pPr>
        <w:ind w:left="800" w:hanging="400"/>
      </w:pPr>
      <w:rPr>
        <w:rFonts w:ascii="Times New Roman" w:eastAsia="Times New Roman" w:hAnsi="Times New Roman"/>
        <w:b/>
        <w:sz w:val="22"/>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3" w15:restartNumberingAfterBreak="0">
    <w:nsid w:val="150D5835"/>
    <w:multiLevelType w:val="hybridMultilevel"/>
    <w:tmpl w:val="D4E01E20"/>
    <w:lvl w:ilvl="0" w:tplc="1884E356">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 w15:restartNumberingAfterBreak="0">
    <w:nsid w:val="1E4503B2"/>
    <w:multiLevelType w:val="multilevel"/>
    <w:tmpl w:val="0409001D"/>
    <w:lvl w:ilvl="0">
      <w:start w:val="1"/>
      <w:numFmt w:val="decimal"/>
      <w:lvlText w:val="%1"/>
      <w:lvlJc w:val="left"/>
      <w:pPr>
        <w:ind w:left="425" w:hanging="425"/>
      </w:pPr>
      <w:rPr>
        <w:rFonts w:ascii="Times New Roman" w:hAnsi="Times New Roman"/>
        <w:b/>
        <w:sz w:val="2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F49642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0BF70D3"/>
    <w:multiLevelType w:val="multilevel"/>
    <w:tmpl w:val="81006E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10B68EF"/>
    <w:multiLevelType w:val="multilevel"/>
    <w:tmpl w:val="D2048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17626F"/>
    <w:multiLevelType w:val="multilevel"/>
    <w:tmpl w:val="CE007F74"/>
    <w:lvl w:ilvl="0">
      <w:start w:val="1"/>
      <w:numFmt w:val="decimal"/>
      <w:lvlText w:val="%1."/>
      <w:lvlJc w:val="left"/>
      <w:pPr>
        <w:ind w:left="1920" w:hanging="360"/>
      </w:pPr>
      <w:rPr>
        <w:rFonts w:hint="default"/>
      </w:rPr>
    </w:lvl>
    <w:lvl w:ilvl="1">
      <w:start w:val="2"/>
      <w:numFmt w:val="decimal"/>
      <w:isLgl/>
      <w:lvlText w:val="%1.%2."/>
      <w:lvlJc w:val="left"/>
      <w:pPr>
        <w:ind w:left="2165" w:hanging="585"/>
      </w:pPr>
      <w:rPr>
        <w:rFonts w:hint="default"/>
      </w:rPr>
    </w:lvl>
    <w:lvl w:ilvl="2">
      <w:start w:val="1"/>
      <w:numFmt w:val="decimal"/>
      <w:isLgl/>
      <w:lvlText w:val="%1.%2.%3."/>
      <w:lvlJc w:val="left"/>
      <w:pPr>
        <w:ind w:left="232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20" w:hanging="1080"/>
      </w:pPr>
      <w:rPr>
        <w:rFonts w:hint="default"/>
      </w:rPr>
    </w:lvl>
    <w:lvl w:ilvl="5">
      <w:start w:val="1"/>
      <w:numFmt w:val="decimal"/>
      <w:isLgl/>
      <w:lvlText w:val="%1.%2.%3.%4.%5.%6."/>
      <w:lvlJc w:val="left"/>
      <w:pPr>
        <w:ind w:left="2740" w:hanging="1080"/>
      </w:pPr>
      <w:rPr>
        <w:rFonts w:hint="default"/>
      </w:rPr>
    </w:lvl>
    <w:lvl w:ilvl="6">
      <w:start w:val="1"/>
      <w:numFmt w:val="decimal"/>
      <w:isLgl/>
      <w:lvlText w:val="%1.%2.%3.%4.%5.%6.%7."/>
      <w:lvlJc w:val="left"/>
      <w:pPr>
        <w:ind w:left="3120" w:hanging="1440"/>
      </w:pPr>
      <w:rPr>
        <w:rFonts w:hint="default"/>
      </w:rPr>
    </w:lvl>
    <w:lvl w:ilvl="7">
      <w:start w:val="1"/>
      <w:numFmt w:val="decimal"/>
      <w:isLgl/>
      <w:lvlText w:val="%1.%2.%3.%4.%5.%6.%7.%8."/>
      <w:lvlJc w:val="left"/>
      <w:pPr>
        <w:ind w:left="3140" w:hanging="1440"/>
      </w:pPr>
      <w:rPr>
        <w:rFonts w:hint="default"/>
      </w:rPr>
    </w:lvl>
    <w:lvl w:ilvl="8">
      <w:start w:val="1"/>
      <w:numFmt w:val="decimal"/>
      <w:isLgl/>
      <w:lvlText w:val="%1.%2.%3.%4.%5.%6.%7.%8.%9."/>
      <w:lvlJc w:val="left"/>
      <w:pPr>
        <w:ind w:left="3520" w:hanging="1800"/>
      </w:pPr>
      <w:rPr>
        <w:rFonts w:hint="default"/>
      </w:rPr>
    </w:lvl>
  </w:abstractNum>
  <w:abstractNum w:abstractNumId="9" w15:restartNumberingAfterBreak="0">
    <w:nsid w:val="24BD236E"/>
    <w:multiLevelType w:val="multilevel"/>
    <w:tmpl w:val="0409001F"/>
    <w:lvl w:ilvl="0">
      <w:start w:val="1"/>
      <w:numFmt w:val="decimal"/>
      <w:lvlText w:val="%1."/>
      <w:lvlJc w:val="left"/>
      <w:pPr>
        <w:ind w:left="425" w:hanging="425"/>
      </w:pPr>
      <w:rPr>
        <w:rFonts w:ascii="Times New Roman" w:hAnsi="Times New Roman"/>
        <w:b/>
        <w:sz w:val="22"/>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2B9E0F6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30CD718F"/>
    <w:multiLevelType w:val="hybridMultilevel"/>
    <w:tmpl w:val="AA589E46"/>
    <w:lvl w:ilvl="0" w:tplc="874A8F52">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24F3B8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4F6048A"/>
    <w:multiLevelType w:val="hybridMultilevel"/>
    <w:tmpl w:val="BB72BD00"/>
    <w:lvl w:ilvl="0" w:tplc="FCD88DA6">
      <w:start w:val="1"/>
      <w:numFmt w:val="bullet"/>
      <w:lvlText w:val=""/>
      <w:lvlJc w:val="left"/>
      <w:pPr>
        <w:ind w:left="1367" w:hanging="400"/>
      </w:pPr>
      <w:rPr>
        <w:rFonts w:ascii="Wingdings" w:hAnsi="Wingdings"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14" w15:restartNumberingAfterBreak="0">
    <w:nsid w:val="3D367139"/>
    <w:multiLevelType w:val="multilevel"/>
    <w:tmpl w:val="833AE88C"/>
    <w:lvl w:ilvl="0">
      <w:start w:val="1"/>
      <w:numFmt w:val="decimal"/>
      <w:lvlText w:val="%1."/>
      <w:lvlJc w:val="left"/>
      <w:pPr>
        <w:ind w:left="800" w:hanging="400"/>
      </w:pPr>
      <w:rPr>
        <w:rFonts w:ascii="Times New Roman" w:eastAsia="Times New Roman" w:hAnsi="Times New Roman"/>
        <w:b/>
        <w:sz w:val="22"/>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5" w15:restartNumberingAfterBreak="0">
    <w:nsid w:val="3FFD11A6"/>
    <w:multiLevelType w:val="hybridMultilevel"/>
    <w:tmpl w:val="9E3850C8"/>
    <w:lvl w:ilvl="0" w:tplc="0409000F">
      <w:start w:val="1"/>
      <w:numFmt w:val="decimal"/>
      <w:lvlText w:val="%1."/>
      <w:lvlJc w:val="left"/>
      <w:pPr>
        <w:ind w:left="1400" w:hanging="400"/>
      </w:pPr>
    </w:lvl>
    <w:lvl w:ilvl="1" w:tplc="04090019" w:tentative="1">
      <w:start w:val="1"/>
      <w:numFmt w:val="upperLetter"/>
      <w:lvlText w:val="%2."/>
      <w:lvlJc w:val="left"/>
      <w:pPr>
        <w:ind w:left="1800" w:hanging="400"/>
      </w:pPr>
    </w:lvl>
    <w:lvl w:ilvl="2" w:tplc="0409001B" w:tentative="1">
      <w:start w:val="1"/>
      <w:numFmt w:val="lowerRoman"/>
      <w:lvlText w:val="%3."/>
      <w:lvlJc w:val="right"/>
      <w:pPr>
        <w:ind w:left="2200" w:hanging="400"/>
      </w:pPr>
    </w:lvl>
    <w:lvl w:ilvl="3" w:tplc="0409000F" w:tentative="1">
      <w:start w:val="1"/>
      <w:numFmt w:val="decimal"/>
      <w:lvlText w:val="%4."/>
      <w:lvlJc w:val="left"/>
      <w:pPr>
        <w:ind w:left="2600" w:hanging="400"/>
      </w:pPr>
    </w:lvl>
    <w:lvl w:ilvl="4" w:tplc="04090019" w:tentative="1">
      <w:start w:val="1"/>
      <w:numFmt w:val="upperLetter"/>
      <w:lvlText w:val="%5."/>
      <w:lvlJc w:val="left"/>
      <w:pPr>
        <w:ind w:left="3000" w:hanging="400"/>
      </w:pPr>
    </w:lvl>
    <w:lvl w:ilvl="5" w:tplc="0409001B" w:tentative="1">
      <w:start w:val="1"/>
      <w:numFmt w:val="lowerRoman"/>
      <w:lvlText w:val="%6."/>
      <w:lvlJc w:val="right"/>
      <w:pPr>
        <w:ind w:left="3400" w:hanging="400"/>
      </w:pPr>
    </w:lvl>
    <w:lvl w:ilvl="6" w:tplc="0409000F" w:tentative="1">
      <w:start w:val="1"/>
      <w:numFmt w:val="decimal"/>
      <w:lvlText w:val="%7."/>
      <w:lvlJc w:val="left"/>
      <w:pPr>
        <w:ind w:left="3800" w:hanging="400"/>
      </w:pPr>
    </w:lvl>
    <w:lvl w:ilvl="7" w:tplc="04090019" w:tentative="1">
      <w:start w:val="1"/>
      <w:numFmt w:val="upperLetter"/>
      <w:lvlText w:val="%8."/>
      <w:lvlJc w:val="left"/>
      <w:pPr>
        <w:ind w:left="4200" w:hanging="400"/>
      </w:pPr>
    </w:lvl>
    <w:lvl w:ilvl="8" w:tplc="0409001B" w:tentative="1">
      <w:start w:val="1"/>
      <w:numFmt w:val="lowerRoman"/>
      <w:lvlText w:val="%9."/>
      <w:lvlJc w:val="right"/>
      <w:pPr>
        <w:ind w:left="4600" w:hanging="400"/>
      </w:pPr>
    </w:lvl>
  </w:abstractNum>
  <w:abstractNum w:abstractNumId="16" w15:restartNumberingAfterBreak="0">
    <w:nsid w:val="44373B70"/>
    <w:multiLevelType w:val="hybridMultilevel"/>
    <w:tmpl w:val="70CCE29C"/>
    <w:lvl w:ilvl="0" w:tplc="3F728A6E">
      <w:start w:val="1"/>
      <w:numFmt w:val="decimal"/>
      <w:lvlText w:val="%1."/>
      <w:lvlJc w:val="left"/>
      <w:pPr>
        <w:ind w:left="927" w:hanging="360"/>
      </w:pPr>
      <w:rPr>
        <w:rFonts w:hint="default"/>
        <w:b w:val="0"/>
        <w:bCs/>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7" w15:restartNumberingAfterBreak="0">
    <w:nsid w:val="463400D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4A2120F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A3E00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1E50DB3"/>
    <w:multiLevelType w:val="hybridMultilevel"/>
    <w:tmpl w:val="1F8A6114"/>
    <w:lvl w:ilvl="0" w:tplc="A50EA518">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1" w15:restartNumberingAfterBreak="0">
    <w:nsid w:val="53535612"/>
    <w:multiLevelType w:val="multilevel"/>
    <w:tmpl w:val="0409001F"/>
    <w:lvl w:ilvl="0">
      <w:start w:val="1"/>
      <w:numFmt w:val="decimal"/>
      <w:lvlText w:val="%1."/>
      <w:lvlJc w:val="left"/>
      <w:pPr>
        <w:ind w:left="425" w:hanging="425"/>
      </w:pPr>
      <w:rPr>
        <w:rFonts w:ascii="Times New Roman" w:hAnsi="Times New Roman"/>
        <w:b/>
        <w:sz w:val="22"/>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541628F2"/>
    <w:multiLevelType w:val="multilevel"/>
    <w:tmpl w:val="A8125A4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55E046CA"/>
    <w:multiLevelType w:val="multilevel"/>
    <w:tmpl w:val="CE007F74"/>
    <w:lvl w:ilvl="0">
      <w:start w:val="1"/>
      <w:numFmt w:val="decimal"/>
      <w:lvlText w:val="%1."/>
      <w:lvlJc w:val="left"/>
      <w:pPr>
        <w:ind w:left="1920" w:hanging="360"/>
      </w:pPr>
      <w:rPr>
        <w:rFonts w:hint="default"/>
      </w:rPr>
    </w:lvl>
    <w:lvl w:ilvl="1">
      <w:start w:val="2"/>
      <w:numFmt w:val="decimal"/>
      <w:isLgl/>
      <w:lvlText w:val="%1.%2."/>
      <w:lvlJc w:val="left"/>
      <w:pPr>
        <w:ind w:left="2165" w:hanging="585"/>
      </w:pPr>
      <w:rPr>
        <w:rFonts w:hint="default"/>
      </w:rPr>
    </w:lvl>
    <w:lvl w:ilvl="2">
      <w:start w:val="1"/>
      <w:numFmt w:val="decimal"/>
      <w:isLgl/>
      <w:lvlText w:val="%1.%2.%3."/>
      <w:lvlJc w:val="left"/>
      <w:pPr>
        <w:ind w:left="232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20" w:hanging="1080"/>
      </w:pPr>
      <w:rPr>
        <w:rFonts w:hint="default"/>
      </w:rPr>
    </w:lvl>
    <w:lvl w:ilvl="5">
      <w:start w:val="1"/>
      <w:numFmt w:val="decimal"/>
      <w:isLgl/>
      <w:lvlText w:val="%1.%2.%3.%4.%5.%6."/>
      <w:lvlJc w:val="left"/>
      <w:pPr>
        <w:ind w:left="2740" w:hanging="1080"/>
      </w:pPr>
      <w:rPr>
        <w:rFonts w:hint="default"/>
      </w:rPr>
    </w:lvl>
    <w:lvl w:ilvl="6">
      <w:start w:val="1"/>
      <w:numFmt w:val="decimal"/>
      <w:isLgl/>
      <w:lvlText w:val="%1.%2.%3.%4.%5.%6.%7."/>
      <w:lvlJc w:val="left"/>
      <w:pPr>
        <w:ind w:left="3120" w:hanging="1440"/>
      </w:pPr>
      <w:rPr>
        <w:rFonts w:hint="default"/>
      </w:rPr>
    </w:lvl>
    <w:lvl w:ilvl="7">
      <w:start w:val="1"/>
      <w:numFmt w:val="decimal"/>
      <w:isLgl/>
      <w:lvlText w:val="%1.%2.%3.%4.%5.%6.%7.%8."/>
      <w:lvlJc w:val="left"/>
      <w:pPr>
        <w:ind w:left="3140" w:hanging="1440"/>
      </w:pPr>
      <w:rPr>
        <w:rFonts w:hint="default"/>
      </w:rPr>
    </w:lvl>
    <w:lvl w:ilvl="8">
      <w:start w:val="1"/>
      <w:numFmt w:val="decimal"/>
      <w:isLgl/>
      <w:lvlText w:val="%1.%2.%3.%4.%5.%6.%7.%8.%9."/>
      <w:lvlJc w:val="left"/>
      <w:pPr>
        <w:ind w:left="3520" w:hanging="1800"/>
      </w:pPr>
      <w:rPr>
        <w:rFonts w:hint="default"/>
      </w:rPr>
    </w:lvl>
  </w:abstractNum>
  <w:abstractNum w:abstractNumId="24" w15:restartNumberingAfterBreak="0">
    <w:nsid w:val="564977F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5A40205B"/>
    <w:multiLevelType w:val="multilevel"/>
    <w:tmpl w:val="0409001D"/>
    <w:lvl w:ilvl="0">
      <w:start w:val="1"/>
      <w:numFmt w:val="decimal"/>
      <w:lvlText w:val="%1"/>
      <w:lvlJc w:val="left"/>
      <w:pPr>
        <w:ind w:left="425" w:hanging="425"/>
      </w:pPr>
      <w:rPr>
        <w:rFonts w:ascii="Times New Roman" w:hAnsi="Times New Roman"/>
        <w:b/>
        <w:sz w:val="2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5AF36B13"/>
    <w:multiLevelType w:val="multilevel"/>
    <w:tmpl w:val="81006E10"/>
    <w:lvl w:ilvl="0">
      <w:start w:val="1"/>
      <w:numFmt w:val="decimal"/>
      <w:pStyle w:val="SCI"/>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1217F94"/>
    <w:multiLevelType w:val="multilevel"/>
    <w:tmpl w:val="833AE88C"/>
    <w:lvl w:ilvl="0">
      <w:start w:val="1"/>
      <w:numFmt w:val="decimal"/>
      <w:lvlText w:val="%1."/>
      <w:lvlJc w:val="left"/>
      <w:pPr>
        <w:ind w:left="800" w:hanging="400"/>
      </w:pPr>
      <w:rPr>
        <w:rFonts w:ascii="Times New Roman" w:eastAsia="Times New Roman" w:hAnsi="Times New Roman"/>
        <w:b/>
        <w:sz w:val="22"/>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28" w15:restartNumberingAfterBreak="0">
    <w:nsid w:val="6193130F"/>
    <w:multiLevelType w:val="hybridMultilevel"/>
    <w:tmpl w:val="60D2C01C"/>
    <w:lvl w:ilvl="0" w:tplc="E6223518">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9" w15:restartNumberingAfterBreak="0">
    <w:nsid w:val="62C4434F"/>
    <w:multiLevelType w:val="multilevel"/>
    <w:tmpl w:val="0409001D"/>
    <w:lvl w:ilvl="0">
      <w:start w:val="1"/>
      <w:numFmt w:val="decimal"/>
      <w:lvlText w:val="%1"/>
      <w:lvlJc w:val="left"/>
      <w:pPr>
        <w:ind w:left="425" w:hanging="425"/>
      </w:pPr>
      <w:rPr>
        <w:rFonts w:ascii="Times New Roman" w:hAnsi="Times New Roman"/>
        <w:b/>
        <w:sz w:val="2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6B9E5990"/>
    <w:multiLevelType w:val="hybridMultilevel"/>
    <w:tmpl w:val="CE60AD78"/>
    <w:lvl w:ilvl="0" w:tplc="B2725C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6BF01DE0"/>
    <w:multiLevelType w:val="multilevel"/>
    <w:tmpl w:val="0409001D"/>
    <w:lvl w:ilvl="0">
      <w:start w:val="1"/>
      <w:numFmt w:val="decimal"/>
      <w:lvlText w:val="%1"/>
      <w:lvlJc w:val="left"/>
      <w:pPr>
        <w:ind w:left="425" w:hanging="425"/>
      </w:pPr>
      <w:rPr>
        <w:rFonts w:ascii="Times New Roman" w:hAnsi="Times New Roman"/>
        <w:b/>
        <w:sz w:val="2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15:restartNumberingAfterBreak="0">
    <w:nsid w:val="6D2E3F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15:restartNumberingAfterBreak="0">
    <w:nsid w:val="6D687E16"/>
    <w:multiLevelType w:val="hybridMultilevel"/>
    <w:tmpl w:val="AC0A9B9C"/>
    <w:lvl w:ilvl="0" w:tplc="874A8F52">
      <w:start w:val="1"/>
      <w:numFmt w:val="decimal"/>
      <w:lvlText w:val="[%1]"/>
      <w:lvlJc w:val="left"/>
      <w:pPr>
        <w:ind w:left="1400" w:hanging="400"/>
      </w:pPr>
      <w:rPr>
        <w:rFonts w:hint="eastAsia"/>
      </w:rPr>
    </w:lvl>
    <w:lvl w:ilvl="1" w:tplc="04090019" w:tentative="1">
      <w:start w:val="1"/>
      <w:numFmt w:val="upperLetter"/>
      <w:lvlText w:val="%2."/>
      <w:lvlJc w:val="left"/>
      <w:pPr>
        <w:ind w:left="1800" w:hanging="400"/>
      </w:pPr>
    </w:lvl>
    <w:lvl w:ilvl="2" w:tplc="0409001B" w:tentative="1">
      <w:start w:val="1"/>
      <w:numFmt w:val="lowerRoman"/>
      <w:lvlText w:val="%3."/>
      <w:lvlJc w:val="right"/>
      <w:pPr>
        <w:ind w:left="2200" w:hanging="400"/>
      </w:pPr>
    </w:lvl>
    <w:lvl w:ilvl="3" w:tplc="0409000F" w:tentative="1">
      <w:start w:val="1"/>
      <w:numFmt w:val="decimal"/>
      <w:lvlText w:val="%4."/>
      <w:lvlJc w:val="left"/>
      <w:pPr>
        <w:ind w:left="2600" w:hanging="400"/>
      </w:pPr>
    </w:lvl>
    <w:lvl w:ilvl="4" w:tplc="04090019" w:tentative="1">
      <w:start w:val="1"/>
      <w:numFmt w:val="upperLetter"/>
      <w:lvlText w:val="%5."/>
      <w:lvlJc w:val="left"/>
      <w:pPr>
        <w:ind w:left="3000" w:hanging="400"/>
      </w:pPr>
    </w:lvl>
    <w:lvl w:ilvl="5" w:tplc="0409001B" w:tentative="1">
      <w:start w:val="1"/>
      <w:numFmt w:val="lowerRoman"/>
      <w:lvlText w:val="%6."/>
      <w:lvlJc w:val="right"/>
      <w:pPr>
        <w:ind w:left="3400" w:hanging="400"/>
      </w:pPr>
    </w:lvl>
    <w:lvl w:ilvl="6" w:tplc="0409000F" w:tentative="1">
      <w:start w:val="1"/>
      <w:numFmt w:val="decimal"/>
      <w:lvlText w:val="%7."/>
      <w:lvlJc w:val="left"/>
      <w:pPr>
        <w:ind w:left="3800" w:hanging="400"/>
      </w:pPr>
    </w:lvl>
    <w:lvl w:ilvl="7" w:tplc="04090019" w:tentative="1">
      <w:start w:val="1"/>
      <w:numFmt w:val="upperLetter"/>
      <w:lvlText w:val="%8."/>
      <w:lvlJc w:val="left"/>
      <w:pPr>
        <w:ind w:left="4200" w:hanging="400"/>
      </w:pPr>
    </w:lvl>
    <w:lvl w:ilvl="8" w:tplc="0409001B" w:tentative="1">
      <w:start w:val="1"/>
      <w:numFmt w:val="lowerRoman"/>
      <w:lvlText w:val="%9."/>
      <w:lvlJc w:val="right"/>
      <w:pPr>
        <w:ind w:left="4600" w:hanging="400"/>
      </w:pPr>
    </w:lvl>
  </w:abstractNum>
  <w:abstractNum w:abstractNumId="34" w15:restartNumberingAfterBreak="0">
    <w:nsid w:val="714D609C"/>
    <w:multiLevelType w:val="hybridMultilevel"/>
    <w:tmpl w:val="833AE88C"/>
    <w:lvl w:ilvl="0" w:tplc="D8CEF102">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71AD4965"/>
    <w:multiLevelType w:val="hybridMultilevel"/>
    <w:tmpl w:val="8FF2B500"/>
    <w:lvl w:ilvl="0" w:tplc="FCD88DA6">
      <w:start w:val="1"/>
      <w:numFmt w:val="bullet"/>
      <w:lvlText w:val=""/>
      <w:lvlJc w:val="left"/>
      <w:pPr>
        <w:ind w:left="1367" w:hanging="400"/>
      </w:pPr>
      <w:rPr>
        <w:rFonts w:ascii="Wingdings" w:hAnsi="Wingdings"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36" w15:restartNumberingAfterBreak="0">
    <w:nsid w:val="76A855D9"/>
    <w:multiLevelType w:val="hybridMultilevel"/>
    <w:tmpl w:val="735633C6"/>
    <w:lvl w:ilvl="0" w:tplc="FCD88DA6">
      <w:start w:val="1"/>
      <w:numFmt w:val="bullet"/>
      <w:lvlText w:val=""/>
      <w:lvlJc w:val="left"/>
      <w:pPr>
        <w:ind w:left="1367" w:hanging="400"/>
      </w:pPr>
      <w:rPr>
        <w:rFonts w:ascii="Wingdings" w:hAnsi="Wingdings" w:hint="default"/>
      </w:rPr>
    </w:lvl>
    <w:lvl w:ilvl="1" w:tplc="04090003" w:tentative="1">
      <w:start w:val="1"/>
      <w:numFmt w:val="bullet"/>
      <w:lvlText w:val=""/>
      <w:lvlJc w:val="left"/>
      <w:pPr>
        <w:ind w:left="1767" w:hanging="400"/>
      </w:pPr>
      <w:rPr>
        <w:rFonts w:ascii="Wingdings" w:hAnsi="Wingdings" w:hint="default"/>
      </w:rPr>
    </w:lvl>
    <w:lvl w:ilvl="2" w:tplc="04090005" w:tentative="1">
      <w:start w:val="1"/>
      <w:numFmt w:val="bullet"/>
      <w:lvlText w:val=""/>
      <w:lvlJc w:val="left"/>
      <w:pPr>
        <w:ind w:left="2167" w:hanging="400"/>
      </w:pPr>
      <w:rPr>
        <w:rFonts w:ascii="Wingdings" w:hAnsi="Wingdings" w:hint="default"/>
      </w:rPr>
    </w:lvl>
    <w:lvl w:ilvl="3" w:tplc="04090001" w:tentative="1">
      <w:start w:val="1"/>
      <w:numFmt w:val="bullet"/>
      <w:lvlText w:val=""/>
      <w:lvlJc w:val="left"/>
      <w:pPr>
        <w:ind w:left="2567" w:hanging="400"/>
      </w:pPr>
      <w:rPr>
        <w:rFonts w:ascii="Wingdings" w:hAnsi="Wingdings" w:hint="default"/>
      </w:rPr>
    </w:lvl>
    <w:lvl w:ilvl="4" w:tplc="04090003" w:tentative="1">
      <w:start w:val="1"/>
      <w:numFmt w:val="bullet"/>
      <w:lvlText w:val=""/>
      <w:lvlJc w:val="left"/>
      <w:pPr>
        <w:ind w:left="2967" w:hanging="400"/>
      </w:pPr>
      <w:rPr>
        <w:rFonts w:ascii="Wingdings" w:hAnsi="Wingdings" w:hint="default"/>
      </w:rPr>
    </w:lvl>
    <w:lvl w:ilvl="5" w:tplc="04090005" w:tentative="1">
      <w:start w:val="1"/>
      <w:numFmt w:val="bullet"/>
      <w:lvlText w:val=""/>
      <w:lvlJc w:val="left"/>
      <w:pPr>
        <w:ind w:left="3367" w:hanging="400"/>
      </w:pPr>
      <w:rPr>
        <w:rFonts w:ascii="Wingdings" w:hAnsi="Wingdings" w:hint="default"/>
      </w:rPr>
    </w:lvl>
    <w:lvl w:ilvl="6" w:tplc="04090001" w:tentative="1">
      <w:start w:val="1"/>
      <w:numFmt w:val="bullet"/>
      <w:lvlText w:val=""/>
      <w:lvlJc w:val="left"/>
      <w:pPr>
        <w:ind w:left="3767" w:hanging="400"/>
      </w:pPr>
      <w:rPr>
        <w:rFonts w:ascii="Wingdings" w:hAnsi="Wingdings" w:hint="default"/>
      </w:rPr>
    </w:lvl>
    <w:lvl w:ilvl="7" w:tplc="04090003" w:tentative="1">
      <w:start w:val="1"/>
      <w:numFmt w:val="bullet"/>
      <w:lvlText w:val=""/>
      <w:lvlJc w:val="left"/>
      <w:pPr>
        <w:ind w:left="4167" w:hanging="400"/>
      </w:pPr>
      <w:rPr>
        <w:rFonts w:ascii="Wingdings" w:hAnsi="Wingdings" w:hint="default"/>
      </w:rPr>
    </w:lvl>
    <w:lvl w:ilvl="8" w:tplc="04090005" w:tentative="1">
      <w:start w:val="1"/>
      <w:numFmt w:val="bullet"/>
      <w:lvlText w:val=""/>
      <w:lvlJc w:val="left"/>
      <w:pPr>
        <w:ind w:left="4567" w:hanging="400"/>
      </w:pPr>
      <w:rPr>
        <w:rFonts w:ascii="Wingdings" w:hAnsi="Wingdings" w:hint="default"/>
      </w:rPr>
    </w:lvl>
  </w:abstractNum>
  <w:abstractNum w:abstractNumId="37" w15:restartNumberingAfterBreak="0">
    <w:nsid w:val="77CC1FA9"/>
    <w:multiLevelType w:val="hybridMultilevel"/>
    <w:tmpl w:val="92BCD39A"/>
    <w:lvl w:ilvl="0" w:tplc="FCD88DA6">
      <w:start w:val="1"/>
      <w:numFmt w:val="bullet"/>
      <w:lvlText w:val=""/>
      <w:lvlJc w:val="left"/>
      <w:pPr>
        <w:ind w:left="760" w:hanging="360"/>
      </w:pPr>
      <w:rPr>
        <w:rFonts w:ascii="Wingdings" w:hAnsi="Wingding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7846694A"/>
    <w:multiLevelType w:val="multilevel"/>
    <w:tmpl w:val="833AE88C"/>
    <w:lvl w:ilvl="0">
      <w:start w:val="1"/>
      <w:numFmt w:val="decimal"/>
      <w:lvlText w:val="%1."/>
      <w:lvlJc w:val="left"/>
      <w:pPr>
        <w:ind w:left="800" w:hanging="400"/>
      </w:pPr>
      <w:rPr>
        <w:rFonts w:ascii="Times New Roman" w:eastAsia="Times New Roman" w:hAnsi="Times New Roman"/>
        <w:b/>
        <w:sz w:val="22"/>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39" w15:restartNumberingAfterBreak="0">
    <w:nsid w:val="79201D90"/>
    <w:multiLevelType w:val="hybridMultilevel"/>
    <w:tmpl w:val="A3B8697E"/>
    <w:lvl w:ilvl="0" w:tplc="BD608220">
      <w:start w:val="1"/>
      <w:numFmt w:val="decimal"/>
      <w:lvlText w:val="%1."/>
      <w:lvlJc w:val="left"/>
      <w:pPr>
        <w:ind w:left="927" w:hanging="360"/>
      </w:pPr>
      <w:rPr>
        <w:rFont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0" w15:restartNumberingAfterBreak="0">
    <w:nsid w:val="793714B7"/>
    <w:multiLevelType w:val="multilevel"/>
    <w:tmpl w:val="0409001D"/>
    <w:lvl w:ilvl="0">
      <w:start w:val="1"/>
      <w:numFmt w:val="decimal"/>
      <w:lvlText w:val="%1"/>
      <w:lvlJc w:val="left"/>
      <w:pPr>
        <w:ind w:left="425" w:hanging="425"/>
      </w:pPr>
      <w:rPr>
        <w:rFonts w:ascii="Times New Roman" w:hAnsi="Times New Roman"/>
        <w:b/>
        <w:sz w:val="2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79E172EA"/>
    <w:multiLevelType w:val="multilevel"/>
    <w:tmpl w:val="84F89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AD2C6B"/>
    <w:multiLevelType w:val="multilevel"/>
    <w:tmpl w:val="0409001F"/>
    <w:lvl w:ilvl="0">
      <w:start w:val="1"/>
      <w:numFmt w:val="decimal"/>
      <w:lvlText w:val="%1."/>
      <w:lvlJc w:val="left"/>
      <w:pPr>
        <w:ind w:left="425" w:hanging="425"/>
      </w:pPr>
      <w:rPr>
        <w:rFonts w:ascii="Times New Roman" w:hAnsi="Times New Roman"/>
        <w:b/>
        <w:sz w:val="22"/>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34"/>
  </w:num>
  <w:num w:numId="2">
    <w:abstractNumId w:val="1"/>
  </w:num>
  <w:num w:numId="3">
    <w:abstractNumId w:val="8"/>
  </w:num>
  <w:num w:numId="4">
    <w:abstractNumId w:val="23"/>
  </w:num>
  <w:num w:numId="5">
    <w:abstractNumId w:val="27"/>
  </w:num>
  <w:num w:numId="6">
    <w:abstractNumId w:val="2"/>
  </w:num>
  <w:num w:numId="7">
    <w:abstractNumId w:val="19"/>
  </w:num>
  <w:num w:numId="8">
    <w:abstractNumId w:val="17"/>
  </w:num>
  <w:num w:numId="9">
    <w:abstractNumId w:val="5"/>
  </w:num>
  <w:num w:numId="10">
    <w:abstractNumId w:val="18"/>
  </w:num>
  <w:num w:numId="11">
    <w:abstractNumId w:val="38"/>
  </w:num>
  <w:num w:numId="12">
    <w:abstractNumId w:val="14"/>
  </w:num>
  <w:num w:numId="13">
    <w:abstractNumId w:val="9"/>
  </w:num>
  <w:num w:numId="14">
    <w:abstractNumId w:val="21"/>
  </w:num>
  <w:num w:numId="15">
    <w:abstractNumId w:val="12"/>
  </w:num>
  <w:num w:numId="16">
    <w:abstractNumId w:val="32"/>
  </w:num>
  <w:num w:numId="17">
    <w:abstractNumId w:val="24"/>
  </w:num>
  <w:num w:numId="18">
    <w:abstractNumId w:val="31"/>
  </w:num>
  <w:num w:numId="19">
    <w:abstractNumId w:val="25"/>
  </w:num>
  <w:num w:numId="20">
    <w:abstractNumId w:val="40"/>
  </w:num>
  <w:num w:numId="21">
    <w:abstractNumId w:val="29"/>
  </w:num>
  <w:num w:numId="22">
    <w:abstractNumId w:val="42"/>
  </w:num>
  <w:num w:numId="23">
    <w:abstractNumId w:val="4"/>
  </w:num>
  <w:num w:numId="24">
    <w:abstractNumId w:val="10"/>
  </w:num>
  <w:num w:numId="25">
    <w:abstractNumId w:val="26"/>
  </w:num>
  <w:num w:numId="26">
    <w:abstractNumId w:val="22"/>
  </w:num>
  <w:num w:numId="27">
    <w:abstractNumId w:val="3"/>
  </w:num>
  <w:num w:numId="28">
    <w:abstractNumId w:val="35"/>
  </w:num>
  <w:num w:numId="29">
    <w:abstractNumId w:val="41"/>
  </w:num>
  <w:num w:numId="30">
    <w:abstractNumId w:val="20"/>
  </w:num>
  <w:num w:numId="31">
    <w:abstractNumId w:val="13"/>
  </w:num>
  <w:num w:numId="32">
    <w:abstractNumId w:val="7"/>
  </w:num>
  <w:num w:numId="33">
    <w:abstractNumId w:val="28"/>
  </w:num>
  <w:num w:numId="34">
    <w:abstractNumId w:val="39"/>
  </w:num>
  <w:num w:numId="35">
    <w:abstractNumId w:val="16"/>
  </w:num>
  <w:num w:numId="36">
    <w:abstractNumId w:val="6"/>
  </w:num>
  <w:num w:numId="37">
    <w:abstractNumId w:val="11"/>
  </w:num>
  <w:num w:numId="38">
    <w:abstractNumId w:val="30"/>
  </w:num>
  <w:num w:numId="39">
    <w:abstractNumId w:val="15"/>
  </w:num>
  <w:num w:numId="40">
    <w:abstractNumId w:val="33"/>
  </w:num>
  <w:num w:numId="41">
    <w:abstractNumId w:val="0"/>
  </w:num>
  <w:num w:numId="42">
    <w:abstractNumId w:val="36"/>
  </w:num>
  <w:num w:numId="43">
    <w:abstractNumId w:val="3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재민 소">
    <w15:presenceInfo w15:providerId="Windows Live" w15:userId="08baa719f3a63c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defaultTabStop w:val="800"/>
  <w:displayHorizontalDrawingGridEvery w:val="0"/>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5E6"/>
    <w:rsid w:val="00001FB5"/>
    <w:rsid w:val="00005DD8"/>
    <w:rsid w:val="00012DC4"/>
    <w:rsid w:val="00020299"/>
    <w:rsid w:val="00022D42"/>
    <w:rsid w:val="00024D95"/>
    <w:rsid w:val="00030ACA"/>
    <w:rsid w:val="00030B11"/>
    <w:rsid w:val="00036220"/>
    <w:rsid w:val="000377D8"/>
    <w:rsid w:val="000402EC"/>
    <w:rsid w:val="00040BAA"/>
    <w:rsid w:val="00041AFA"/>
    <w:rsid w:val="000427B0"/>
    <w:rsid w:val="000466E6"/>
    <w:rsid w:val="00047557"/>
    <w:rsid w:val="00050950"/>
    <w:rsid w:val="00050DA9"/>
    <w:rsid w:val="0005282A"/>
    <w:rsid w:val="000548D2"/>
    <w:rsid w:val="00056FC4"/>
    <w:rsid w:val="00060B1A"/>
    <w:rsid w:val="000615F0"/>
    <w:rsid w:val="00064BE6"/>
    <w:rsid w:val="00064DC3"/>
    <w:rsid w:val="00064E83"/>
    <w:rsid w:val="000706B6"/>
    <w:rsid w:val="00075673"/>
    <w:rsid w:val="00082C64"/>
    <w:rsid w:val="00086EA3"/>
    <w:rsid w:val="00087AA4"/>
    <w:rsid w:val="00087E51"/>
    <w:rsid w:val="00090DF3"/>
    <w:rsid w:val="00094C0D"/>
    <w:rsid w:val="00095B1A"/>
    <w:rsid w:val="00095C4D"/>
    <w:rsid w:val="000A4FCD"/>
    <w:rsid w:val="000B07EA"/>
    <w:rsid w:val="000B6244"/>
    <w:rsid w:val="000B6537"/>
    <w:rsid w:val="000C1FB0"/>
    <w:rsid w:val="000C3A49"/>
    <w:rsid w:val="000C43FE"/>
    <w:rsid w:val="000C4AF1"/>
    <w:rsid w:val="000C5D47"/>
    <w:rsid w:val="000D03C6"/>
    <w:rsid w:val="000D2341"/>
    <w:rsid w:val="000D5390"/>
    <w:rsid w:val="000D5A1E"/>
    <w:rsid w:val="000D748F"/>
    <w:rsid w:val="000D7908"/>
    <w:rsid w:val="000E0BD4"/>
    <w:rsid w:val="000E2376"/>
    <w:rsid w:val="00102471"/>
    <w:rsid w:val="00103C14"/>
    <w:rsid w:val="001050FA"/>
    <w:rsid w:val="00105990"/>
    <w:rsid w:val="0011014C"/>
    <w:rsid w:val="0011275B"/>
    <w:rsid w:val="00122764"/>
    <w:rsid w:val="0012551E"/>
    <w:rsid w:val="00134471"/>
    <w:rsid w:val="00135D21"/>
    <w:rsid w:val="001361D0"/>
    <w:rsid w:val="00137F68"/>
    <w:rsid w:val="001406FD"/>
    <w:rsid w:val="0015149E"/>
    <w:rsid w:val="001537EE"/>
    <w:rsid w:val="0016265F"/>
    <w:rsid w:val="001633D7"/>
    <w:rsid w:val="00165DEE"/>
    <w:rsid w:val="00166786"/>
    <w:rsid w:val="00166C5E"/>
    <w:rsid w:val="0017011B"/>
    <w:rsid w:val="00173C83"/>
    <w:rsid w:val="00190583"/>
    <w:rsid w:val="00197BC3"/>
    <w:rsid w:val="001A17CA"/>
    <w:rsid w:val="001A26D7"/>
    <w:rsid w:val="001A3F6F"/>
    <w:rsid w:val="001B0D00"/>
    <w:rsid w:val="001B11C6"/>
    <w:rsid w:val="001B1945"/>
    <w:rsid w:val="001B19A1"/>
    <w:rsid w:val="001B22F3"/>
    <w:rsid w:val="001B5B2A"/>
    <w:rsid w:val="001C084F"/>
    <w:rsid w:val="001C5586"/>
    <w:rsid w:val="001C60AB"/>
    <w:rsid w:val="001C6F63"/>
    <w:rsid w:val="001C7F06"/>
    <w:rsid w:val="001D1329"/>
    <w:rsid w:val="001D4A38"/>
    <w:rsid w:val="001E348B"/>
    <w:rsid w:val="001E45EA"/>
    <w:rsid w:val="001E509E"/>
    <w:rsid w:val="001E7E20"/>
    <w:rsid w:val="001F3B53"/>
    <w:rsid w:val="001F5054"/>
    <w:rsid w:val="001F5AFF"/>
    <w:rsid w:val="001F6F1C"/>
    <w:rsid w:val="0020011A"/>
    <w:rsid w:val="00205C9F"/>
    <w:rsid w:val="0020774F"/>
    <w:rsid w:val="00207BF8"/>
    <w:rsid w:val="0021120F"/>
    <w:rsid w:val="00216F10"/>
    <w:rsid w:val="00231309"/>
    <w:rsid w:val="00232446"/>
    <w:rsid w:val="00232494"/>
    <w:rsid w:val="0023375B"/>
    <w:rsid w:val="00236DDD"/>
    <w:rsid w:val="00242652"/>
    <w:rsid w:val="00246974"/>
    <w:rsid w:val="00247D4E"/>
    <w:rsid w:val="002506C9"/>
    <w:rsid w:val="00251E19"/>
    <w:rsid w:val="00252230"/>
    <w:rsid w:val="002602F6"/>
    <w:rsid w:val="00262936"/>
    <w:rsid w:val="0026400C"/>
    <w:rsid w:val="00266596"/>
    <w:rsid w:val="00267F67"/>
    <w:rsid w:val="00270FB9"/>
    <w:rsid w:val="002804B2"/>
    <w:rsid w:val="00281392"/>
    <w:rsid w:val="00290F0F"/>
    <w:rsid w:val="00293DBE"/>
    <w:rsid w:val="00295F41"/>
    <w:rsid w:val="0029679A"/>
    <w:rsid w:val="002A53D9"/>
    <w:rsid w:val="002B0606"/>
    <w:rsid w:val="002B2CF6"/>
    <w:rsid w:val="002C1BB2"/>
    <w:rsid w:val="002C30B6"/>
    <w:rsid w:val="002C53B5"/>
    <w:rsid w:val="002C5526"/>
    <w:rsid w:val="002D26B9"/>
    <w:rsid w:val="002D4F11"/>
    <w:rsid w:val="002F276E"/>
    <w:rsid w:val="002F295A"/>
    <w:rsid w:val="002F5780"/>
    <w:rsid w:val="002F5B84"/>
    <w:rsid w:val="002F79FB"/>
    <w:rsid w:val="00302172"/>
    <w:rsid w:val="0030646F"/>
    <w:rsid w:val="003104E6"/>
    <w:rsid w:val="003201D4"/>
    <w:rsid w:val="00320E82"/>
    <w:rsid w:val="0032319A"/>
    <w:rsid w:val="00333D4A"/>
    <w:rsid w:val="003345A8"/>
    <w:rsid w:val="00335956"/>
    <w:rsid w:val="003362DC"/>
    <w:rsid w:val="003444B9"/>
    <w:rsid w:val="00346355"/>
    <w:rsid w:val="00346F6B"/>
    <w:rsid w:val="00347634"/>
    <w:rsid w:val="0036444C"/>
    <w:rsid w:val="0036464B"/>
    <w:rsid w:val="00365710"/>
    <w:rsid w:val="00366D0B"/>
    <w:rsid w:val="00372F7A"/>
    <w:rsid w:val="003760A1"/>
    <w:rsid w:val="00377988"/>
    <w:rsid w:val="00380CB0"/>
    <w:rsid w:val="0038206D"/>
    <w:rsid w:val="0038423A"/>
    <w:rsid w:val="00387355"/>
    <w:rsid w:val="00390912"/>
    <w:rsid w:val="00391DC0"/>
    <w:rsid w:val="00392F12"/>
    <w:rsid w:val="0039325D"/>
    <w:rsid w:val="00395588"/>
    <w:rsid w:val="003A5FCC"/>
    <w:rsid w:val="003B1D46"/>
    <w:rsid w:val="003B64E7"/>
    <w:rsid w:val="003C19CD"/>
    <w:rsid w:val="003D1B3A"/>
    <w:rsid w:val="003D2639"/>
    <w:rsid w:val="003D36E9"/>
    <w:rsid w:val="003D7CB6"/>
    <w:rsid w:val="003E11FC"/>
    <w:rsid w:val="003E1C68"/>
    <w:rsid w:val="003E47C3"/>
    <w:rsid w:val="003E6941"/>
    <w:rsid w:val="003F0660"/>
    <w:rsid w:val="003F51F9"/>
    <w:rsid w:val="003F609D"/>
    <w:rsid w:val="00401519"/>
    <w:rsid w:val="00401C9F"/>
    <w:rsid w:val="00410267"/>
    <w:rsid w:val="00411314"/>
    <w:rsid w:val="00413E27"/>
    <w:rsid w:val="0042098E"/>
    <w:rsid w:val="004212E1"/>
    <w:rsid w:val="00427DE1"/>
    <w:rsid w:val="00430635"/>
    <w:rsid w:val="00431AF5"/>
    <w:rsid w:val="00435C3C"/>
    <w:rsid w:val="004377EC"/>
    <w:rsid w:val="00443AD5"/>
    <w:rsid w:val="00447C48"/>
    <w:rsid w:val="0045344F"/>
    <w:rsid w:val="00453780"/>
    <w:rsid w:val="004604C0"/>
    <w:rsid w:val="0046189C"/>
    <w:rsid w:val="0046708F"/>
    <w:rsid w:val="0047358C"/>
    <w:rsid w:val="00482024"/>
    <w:rsid w:val="00483034"/>
    <w:rsid w:val="004843DE"/>
    <w:rsid w:val="004908BB"/>
    <w:rsid w:val="00493B9C"/>
    <w:rsid w:val="004A3B8C"/>
    <w:rsid w:val="004A3C6E"/>
    <w:rsid w:val="004A3E2C"/>
    <w:rsid w:val="004A43EF"/>
    <w:rsid w:val="004A5C94"/>
    <w:rsid w:val="004A7A3A"/>
    <w:rsid w:val="004B5632"/>
    <w:rsid w:val="004C0338"/>
    <w:rsid w:val="004C504D"/>
    <w:rsid w:val="004C58BF"/>
    <w:rsid w:val="004D081A"/>
    <w:rsid w:val="004D0E0D"/>
    <w:rsid w:val="004E0808"/>
    <w:rsid w:val="004E1117"/>
    <w:rsid w:val="004E6631"/>
    <w:rsid w:val="004F11C5"/>
    <w:rsid w:val="004F284E"/>
    <w:rsid w:val="004F28E9"/>
    <w:rsid w:val="004F2AC5"/>
    <w:rsid w:val="004F7C4E"/>
    <w:rsid w:val="00501F3E"/>
    <w:rsid w:val="00504557"/>
    <w:rsid w:val="00504E9F"/>
    <w:rsid w:val="00505AE7"/>
    <w:rsid w:val="00510714"/>
    <w:rsid w:val="00512DB0"/>
    <w:rsid w:val="00512E44"/>
    <w:rsid w:val="005143C9"/>
    <w:rsid w:val="0053018C"/>
    <w:rsid w:val="0053090C"/>
    <w:rsid w:val="005342CC"/>
    <w:rsid w:val="0054241F"/>
    <w:rsid w:val="005425F0"/>
    <w:rsid w:val="005436C2"/>
    <w:rsid w:val="005553A6"/>
    <w:rsid w:val="0055623F"/>
    <w:rsid w:val="00561F1C"/>
    <w:rsid w:val="00562C7E"/>
    <w:rsid w:val="0056502A"/>
    <w:rsid w:val="005679B0"/>
    <w:rsid w:val="00571C2F"/>
    <w:rsid w:val="00577661"/>
    <w:rsid w:val="0058267E"/>
    <w:rsid w:val="00582785"/>
    <w:rsid w:val="00585210"/>
    <w:rsid w:val="0059257B"/>
    <w:rsid w:val="00595A2D"/>
    <w:rsid w:val="005964F5"/>
    <w:rsid w:val="00597AC3"/>
    <w:rsid w:val="005A00BD"/>
    <w:rsid w:val="005A1CC6"/>
    <w:rsid w:val="005A762B"/>
    <w:rsid w:val="005B2B12"/>
    <w:rsid w:val="005B3749"/>
    <w:rsid w:val="005B4E04"/>
    <w:rsid w:val="005B51F6"/>
    <w:rsid w:val="005B7263"/>
    <w:rsid w:val="005C4F8F"/>
    <w:rsid w:val="005D4268"/>
    <w:rsid w:val="005D4DEF"/>
    <w:rsid w:val="005D7C1C"/>
    <w:rsid w:val="005E293C"/>
    <w:rsid w:val="005F1066"/>
    <w:rsid w:val="005F10F4"/>
    <w:rsid w:val="005F1D66"/>
    <w:rsid w:val="005F3579"/>
    <w:rsid w:val="005F7CD1"/>
    <w:rsid w:val="006028B6"/>
    <w:rsid w:val="00604D83"/>
    <w:rsid w:val="00605CF8"/>
    <w:rsid w:val="00611ED0"/>
    <w:rsid w:val="00616E5D"/>
    <w:rsid w:val="00620D12"/>
    <w:rsid w:val="00623A1D"/>
    <w:rsid w:val="0063024E"/>
    <w:rsid w:val="00630673"/>
    <w:rsid w:val="006321DE"/>
    <w:rsid w:val="00636FE0"/>
    <w:rsid w:val="00641211"/>
    <w:rsid w:val="0064291D"/>
    <w:rsid w:val="00650313"/>
    <w:rsid w:val="00654826"/>
    <w:rsid w:val="006576E0"/>
    <w:rsid w:val="00661C60"/>
    <w:rsid w:val="00662519"/>
    <w:rsid w:val="00665CFB"/>
    <w:rsid w:val="00666D2B"/>
    <w:rsid w:val="00667A86"/>
    <w:rsid w:val="006710C7"/>
    <w:rsid w:val="00676AF1"/>
    <w:rsid w:val="00684114"/>
    <w:rsid w:val="00684A1D"/>
    <w:rsid w:val="006865C9"/>
    <w:rsid w:val="006A576C"/>
    <w:rsid w:val="006A662F"/>
    <w:rsid w:val="006B475F"/>
    <w:rsid w:val="006C05E4"/>
    <w:rsid w:val="006C1661"/>
    <w:rsid w:val="006C18AF"/>
    <w:rsid w:val="006C5122"/>
    <w:rsid w:val="006E5094"/>
    <w:rsid w:val="006E5279"/>
    <w:rsid w:val="006E6AE1"/>
    <w:rsid w:val="006F24B2"/>
    <w:rsid w:val="007041A5"/>
    <w:rsid w:val="007110EC"/>
    <w:rsid w:val="00711B22"/>
    <w:rsid w:val="00713B05"/>
    <w:rsid w:val="00725E84"/>
    <w:rsid w:val="00730C09"/>
    <w:rsid w:val="00730EED"/>
    <w:rsid w:val="00731CF0"/>
    <w:rsid w:val="007328E4"/>
    <w:rsid w:val="007369DC"/>
    <w:rsid w:val="007402E0"/>
    <w:rsid w:val="00741F3A"/>
    <w:rsid w:val="00742B86"/>
    <w:rsid w:val="00743FFD"/>
    <w:rsid w:val="00744CA7"/>
    <w:rsid w:val="00751CDD"/>
    <w:rsid w:val="00753434"/>
    <w:rsid w:val="00753FB4"/>
    <w:rsid w:val="007540F0"/>
    <w:rsid w:val="00760712"/>
    <w:rsid w:val="007637AD"/>
    <w:rsid w:val="00766C00"/>
    <w:rsid w:val="00774266"/>
    <w:rsid w:val="007777BA"/>
    <w:rsid w:val="00777806"/>
    <w:rsid w:val="00780474"/>
    <w:rsid w:val="00781AA4"/>
    <w:rsid w:val="007878DE"/>
    <w:rsid w:val="00791D61"/>
    <w:rsid w:val="0079327A"/>
    <w:rsid w:val="00794D55"/>
    <w:rsid w:val="007A08CF"/>
    <w:rsid w:val="007A2A4E"/>
    <w:rsid w:val="007A362A"/>
    <w:rsid w:val="007A6F25"/>
    <w:rsid w:val="007A7BBB"/>
    <w:rsid w:val="007B2512"/>
    <w:rsid w:val="007B38C6"/>
    <w:rsid w:val="007B6FA1"/>
    <w:rsid w:val="007B7089"/>
    <w:rsid w:val="007B7658"/>
    <w:rsid w:val="007B7D76"/>
    <w:rsid w:val="007C3041"/>
    <w:rsid w:val="007C4549"/>
    <w:rsid w:val="007D21D9"/>
    <w:rsid w:val="007D6AAE"/>
    <w:rsid w:val="007D7043"/>
    <w:rsid w:val="007E17B7"/>
    <w:rsid w:val="007E29F9"/>
    <w:rsid w:val="007E43F0"/>
    <w:rsid w:val="007E538E"/>
    <w:rsid w:val="007F0434"/>
    <w:rsid w:val="007F0C90"/>
    <w:rsid w:val="007F1924"/>
    <w:rsid w:val="007F1A06"/>
    <w:rsid w:val="007F32E8"/>
    <w:rsid w:val="007F4851"/>
    <w:rsid w:val="007F52BA"/>
    <w:rsid w:val="007F5625"/>
    <w:rsid w:val="00805392"/>
    <w:rsid w:val="008056C6"/>
    <w:rsid w:val="0080751E"/>
    <w:rsid w:val="008103D0"/>
    <w:rsid w:val="008150C8"/>
    <w:rsid w:val="008178F2"/>
    <w:rsid w:val="008209E2"/>
    <w:rsid w:val="00823BF7"/>
    <w:rsid w:val="00832585"/>
    <w:rsid w:val="00832AA3"/>
    <w:rsid w:val="008354FF"/>
    <w:rsid w:val="0084092D"/>
    <w:rsid w:val="00841941"/>
    <w:rsid w:val="00844416"/>
    <w:rsid w:val="0084618F"/>
    <w:rsid w:val="00863CA2"/>
    <w:rsid w:val="00865096"/>
    <w:rsid w:val="00867731"/>
    <w:rsid w:val="0087290A"/>
    <w:rsid w:val="008748A2"/>
    <w:rsid w:val="00876CB0"/>
    <w:rsid w:val="008872E2"/>
    <w:rsid w:val="00891DC3"/>
    <w:rsid w:val="008A1103"/>
    <w:rsid w:val="008A1C57"/>
    <w:rsid w:val="008A24F9"/>
    <w:rsid w:val="008A4A94"/>
    <w:rsid w:val="008A72A4"/>
    <w:rsid w:val="008B217B"/>
    <w:rsid w:val="008B26C5"/>
    <w:rsid w:val="008C1FB4"/>
    <w:rsid w:val="008D5804"/>
    <w:rsid w:val="008D65D3"/>
    <w:rsid w:val="008D6B7A"/>
    <w:rsid w:val="008E1F07"/>
    <w:rsid w:val="008E35C6"/>
    <w:rsid w:val="008E39F2"/>
    <w:rsid w:val="008E5F63"/>
    <w:rsid w:val="008F1727"/>
    <w:rsid w:val="008F3DD6"/>
    <w:rsid w:val="008F41C7"/>
    <w:rsid w:val="008F49A3"/>
    <w:rsid w:val="008F6F7B"/>
    <w:rsid w:val="009024D0"/>
    <w:rsid w:val="0090275D"/>
    <w:rsid w:val="00906851"/>
    <w:rsid w:val="00907509"/>
    <w:rsid w:val="00912616"/>
    <w:rsid w:val="009156C1"/>
    <w:rsid w:val="009163D2"/>
    <w:rsid w:val="009206E5"/>
    <w:rsid w:val="00921762"/>
    <w:rsid w:val="009270A5"/>
    <w:rsid w:val="00927C76"/>
    <w:rsid w:val="00934ED4"/>
    <w:rsid w:val="00944FC8"/>
    <w:rsid w:val="00946114"/>
    <w:rsid w:val="009475B3"/>
    <w:rsid w:val="009657D5"/>
    <w:rsid w:val="00970E3D"/>
    <w:rsid w:val="00974193"/>
    <w:rsid w:val="00976F66"/>
    <w:rsid w:val="00981364"/>
    <w:rsid w:val="00983180"/>
    <w:rsid w:val="009865E6"/>
    <w:rsid w:val="00995B95"/>
    <w:rsid w:val="00995CA4"/>
    <w:rsid w:val="00997B4D"/>
    <w:rsid w:val="009A1D9E"/>
    <w:rsid w:val="009A3820"/>
    <w:rsid w:val="009A4039"/>
    <w:rsid w:val="009B352D"/>
    <w:rsid w:val="009B6E90"/>
    <w:rsid w:val="009B76F0"/>
    <w:rsid w:val="009C1183"/>
    <w:rsid w:val="009D16F0"/>
    <w:rsid w:val="009D2D2E"/>
    <w:rsid w:val="009D43D3"/>
    <w:rsid w:val="009D75CB"/>
    <w:rsid w:val="009F1979"/>
    <w:rsid w:val="009F2A8F"/>
    <w:rsid w:val="009F4A15"/>
    <w:rsid w:val="00A00C10"/>
    <w:rsid w:val="00A0182E"/>
    <w:rsid w:val="00A02A5F"/>
    <w:rsid w:val="00A05065"/>
    <w:rsid w:val="00A10F14"/>
    <w:rsid w:val="00A11737"/>
    <w:rsid w:val="00A13532"/>
    <w:rsid w:val="00A157B3"/>
    <w:rsid w:val="00A21C45"/>
    <w:rsid w:val="00A24105"/>
    <w:rsid w:val="00A349B3"/>
    <w:rsid w:val="00A34F30"/>
    <w:rsid w:val="00A370B4"/>
    <w:rsid w:val="00A407EE"/>
    <w:rsid w:val="00A410D6"/>
    <w:rsid w:val="00A41AA7"/>
    <w:rsid w:val="00A443B3"/>
    <w:rsid w:val="00A457D5"/>
    <w:rsid w:val="00A46BA1"/>
    <w:rsid w:val="00A5424E"/>
    <w:rsid w:val="00A55002"/>
    <w:rsid w:val="00A63EA6"/>
    <w:rsid w:val="00A676A9"/>
    <w:rsid w:val="00A74DD9"/>
    <w:rsid w:val="00A76815"/>
    <w:rsid w:val="00A778E3"/>
    <w:rsid w:val="00A8089C"/>
    <w:rsid w:val="00A81687"/>
    <w:rsid w:val="00A82C8B"/>
    <w:rsid w:val="00A8597D"/>
    <w:rsid w:val="00A87AFF"/>
    <w:rsid w:val="00A90341"/>
    <w:rsid w:val="00A92B52"/>
    <w:rsid w:val="00AA4D65"/>
    <w:rsid w:val="00AB1C44"/>
    <w:rsid w:val="00AB2C08"/>
    <w:rsid w:val="00AB4ECA"/>
    <w:rsid w:val="00AB57FD"/>
    <w:rsid w:val="00AC5DE1"/>
    <w:rsid w:val="00AC7383"/>
    <w:rsid w:val="00AC76E2"/>
    <w:rsid w:val="00AC7BDA"/>
    <w:rsid w:val="00AD16B2"/>
    <w:rsid w:val="00AD3CD4"/>
    <w:rsid w:val="00AD640E"/>
    <w:rsid w:val="00AE5419"/>
    <w:rsid w:val="00AE7EB0"/>
    <w:rsid w:val="00AE7FDF"/>
    <w:rsid w:val="00B10049"/>
    <w:rsid w:val="00B1425D"/>
    <w:rsid w:val="00B17572"/>
    <w:rsid w:val="00B210D0"/>
    <w:rsid w:val="00B22BDB"/>
    <w:rsid w:val="00B256AF"/>
    <w:rsid w:val="00B31F6B"/>
    <w:rsid w:val="00B36052"/>
    <w:rsid w:val="00B3709A"/>
    <w:rsid w:val="00B414FB"/>
    <w:rsid w:val="00B42391"/>
    <w:rsid w:val="00B426A4"/>
    <w:rsid w:val="00B45462"/>
    <w:rsid w:val="00B464CA"/>
    <w:rsid w:val="00B506F5"/>
    <w:rsid w:val="00B53733"/>
    <w:rsid w:val="00B53D3B"/>
    <w:rsid w:val="00B56272"/>
    <w:rsid w:val="00B579B1"/>
    <w:rsid w:val="00B64E4E"/>
    <w:rsid w:val="00B84503"/>
    <w:rsid w:val="00B866EE"/>
    <w:rsid w:val="00B92C5B"/>
    <w:rsid w:val="00B948B7"/>
    <w:rsid w:val="00B96365"/>
    <w:rsid w:val="00BA1E55"/>
    <w:rsid w:val="00BA35B4"/>
    <w:rsid w:val="00BA4517"/>
    <w:rsid w:val="00BA5820"/>
    <w:rsid w:val="00BB1EEC"/>
    <w:rsid w:val="00BB4471"/>
    <w:rsid w:val="00BB64E5"/>
    <w:rsid w:val="00BC0966"/>
    <w:rsid w:val="00BC2523"/>
    <w:rsid w:val="00BC43F0"/>
    <w:rsid w:val="00BC6802"/>
    <w:rsid w:val="00BD19E6"/>
    <w:rsid w:val="00BD53B6"/>
    <w:rsid w:val="00BE353F"/>
    <w:rsid w:val="00BF48EC"/>
    <w:rsid w:val="00C00757"/>
    <w:rsid w:val="00C0186C"/>
    <w:rsid w:val="00C03BD1"/>
    <w:rsid w:val="00C14269"/>
    <w:rsid w:val="00C1495D"/>
    <w:rsid w:val="00C17556"/>
    <w:rsid w:val="00C25E6B"/>
    <w:rsid w:val="00C3107C"/>
    <w:rsid w:val="00C31882"/>
    <w:rsid w:val="00C32EE7"/>
    <w:rsid w:val="00C33D06"/>
    <w:rsid w:val="00C34011"/>
    <w:rsid w:val="00C352A5"/>
    <w:rsid w:val="00C3609B"/>
    <w:rsid w:val="00C43509"/>
    <w:rsid w:val="00C50CAF"/>
    <w:rsid w:val="00C51B46"/>
    <w:rsid w:val="00C53175"/>
    <w:rsid w:val="00C57D64"/>
    <w:rsid w:val="00C6301C"/>
    <w:rsid w:val="00C77FBF"/>
    <w:rsid w:val="00C8303F"/>
    <w:rsid w:val="00C84FE0"/>
    <w:rsid w:val="00C86053"/>
    <w:rsid w:val="00C90EFF"/>
    <w:rsid w:val="00C92A72"/>
    <w:rsid w:val="00C93196"/>
    <w:rsid w:val="00CA4790"/>
    <w:rsid w:val="00CA5511"/>
    <w:rsid w:val="00CA6F4F"/>
    <w:rsid w:val="00CA7410"/>
    <w:rsid w:val="00CB161A"/>
    <w:rsid w:val="00CB3DE0"/>
    <w:rsid w:val="00CB5F3D"/>
    <w:rsid w:val="00CB70D2"/>
    <w:rsid w:val="00CD06BC"/>
    <w:rsid w:val="00CE2439"/>
    <w:rsid w:val="00CE3AB3"/>
    <w:rsid w:val="00CE3CD6"/>
    <w:rsid w:val="00CF1F76"/>
    <w:rsid w:val="00CF21FF"/>
    <w:rsid w:val="00CF2A9E"/>
    <w:rsid w:val="00CF547C"/>
    <w:rsid w:val="00D00569"/>
    <w:rsid w:val="00D01CC1"/>
    <w:rsid w:val="00D06883"/>
    <w:rsid w:val="00D06AF6"/>
    <w:rsid w:val="00D1487C"/>
    <w:rsid w:val="00D173F8"/>
    <w:rsid w:val="00D20878"/>
    <w:rsid w:val="00D226EE"/>
    <w:rsid w:val="00D23A8D"/>
    <w:rsid w:val="00D23E1F"/>
    <w:rsid w:val="00D24AA7"/>
    <w:rsid w:val="00D267C6"/>
    <w:rsid w:val="00D30B30"/>
    <w:rsid w:val="00D32063"/>
    <w:rsid w:val="00D329DD"/>
    <w:rsid w:val="00D36940"/>
    <w:rsid w:val="00D423E1"/>
    <w:rsid w:val="00D47DB2"/>
    <w:rsid w:val="00D50A79"/>
    <w:rsid w:val="00D516C0"/>
    <w:rsid w:val="00D568F8"/>
    <w:rsid w:val="00D57759"/>
    <w:rsid w:val="00D57B56"/>
    <w:rsid w:val="00D62B5F"/>
    <w:rsid w:val="00D63565"/>
    <w:rsid w:val="00D64342"/>
    <w:rsid w:val="00D66933"/>
    <w:rsid w:val="00D669EB"/>
    <w:rsid w:val="00D70D63"/>
    <w:rsid w:val="00D716B1"/>
    <w:rsid w:val="00D72566"/>
    <w:rsid w:val="00D75F87"/>
    <w:rsid w:val="00D81A6F"/>
    <w:rsid w:val="00D83043"/>
    <w:rsid w:val="00D8347B"/>
    <w:rsid w:val="00D83CA8"/>
    <w:rsid w:val="00D84629"/>
    <w:rsid w:val="00D86FBF"/>
    <w:rsid w:val="00D8797B"/>
    <w:rsid w:val="00DA6802"/>
    <w:rsid w:val="00DA7717"/>
    <w:rsid w:val="00DC395A"/>
    <w:rsid w:val="00DC6253"/>
    <w:rsid w:val="00DD12B0"/>
    <w:rsid w:val="00DD40AB"/>
    <w:rsid w:val="00DD4169"/>
    <w:rsid w:val="00DD57A9"/>
    <w:rsid w:val="00DF38CA"/>
    <w:rsid w:val="00DF5D52"/>
    <w:rsid w:val="00DF6837"/>
    <w:rsid w:val="00E11280"/>
    <w:rsid w:val="00E14CBB"/>
    <w:rsid w:val="00E1504E"/>
    <w:rsid w:val="00E17330"/>
    <w:rsid w:val="00E2445C"/>
    <w:rsid w:val="00E25A6C"/>
    <w:rsid w:val="00E36C8B"/>
    <w:rsid w:val="00E4291D"/>
    <w:rsid w:val="00E46382"/>
    <w:rsid w:val="00E51EB6"/>
    <w:rsid w:val="00E52F36"/>
    <w:rsid w:val="00E56A52"/>
    <w:rsid w:val="00E56F6B"/>
    <w:rsid w:val="00E637F3"/>
    <w:rsid w:val="00E73436"/>
    <w:rsid w:val="00E73D87"/>
    <w:rsid w:val="00E746D8"/>
    <w:rsid w:val="00E806DD"/>
    <w:rsid w:val="00E835FF"/>
    <w:rsid w:val="00E84E75"/>
    <w:rsid w:val="00E87D61"/>
    <w:rsid w:val="00E90641"/>
    <w:rsid w:val="00E90F75"/>
    <w:rsid w:val="00E90FF4"/>
    <w:rsid w:val="00E937EC"/>
    <w:rsid w:val="00E97CDC"/>
    <w:rsid w:val="00EA1775"/>
    <w:rsid w:val="00EA2726"/>
    <w:rsid w:val="00EA646B"/>
    <w:rsid w:val="00EB039B"/>
    <w:rsid w:val="00EB1E78"/>
    <w:rsid w:val="00EB2533"/>
    <w:rsid w:val="00EB2E53"/>
    <w:rsid w:val="00EB483D"/>
    <w:rsid w:val="00EC14B7"/>
    <w:rsid w:val="00EC54AC"/>
    <w:rsid w:val="00EC713E"/>
    <w:rsid w:val="00EC7557"/>
    <w:rsid w:val="00ED07DD"/>
    <w:rsid w:val="00ED0BBE"/>
    <w:rsid w:val="00ED290F"/>
    <w:rsid w:val="00ED4EAF"/>
    <w:rsid w:val="00ED7416"/>
    <w:rsid w:val="00EE1C88"/>
    <w:rsid w:val="00EE21B6"/>
    <w:rsid w:val="00EE5FE1"/>
    <w:rsid w:val="00EE6DC3"/>
    <w:rsid w:val="00EF28D0"/>
    <w:rsid w:val="00EF7572"/>
    <w:rsid w:val="00F001F8"/>
    <w:rsid w:val="00F023E4"/>
    <w:rsid w:val="00F03941"/>
    <w:rsid w:val="00F06083"/>
    <w:rsid w:val="00F110C9"/>
    <w:rsid w:val="00F13E10"/>
    <w:rsid w:val="00F14832"/>
    <w:rsid w:val="00F14E2B"/>
    <w:rsid w:val="00F2462A"/>
    <w:rsid w:val="00F254C7"/>
    <w:rsid w:val="00F3229A"/>
    <w:rsid w:val="00F32670"/>
    <w:rsid w:val="00F340F6"/>
    <w:rsid w:val="00F366D6"/>
    <w:rsid w:val="00F4261B"/>
    <w:rsid w:val="00F51030"/>
    <w:rsid w:val="00F514BA"/>
    <w:rsid w:val="00F52D9E"/>
    <w:rsid w:val="00F55022"/>
    <w:rsid w:val="00F5524C"/>
    <w:rsid w:val="00F567A0"/>
    <w:rsid w:val="00F6201B"/>
    <w:rsid w:val="00F66AA5"/>
    <w:rsid w:val="00F8622C"/>
    <w:rsid w:val="00F94E70"/>
    <w:rsid w:val="00F95F9D"/>
    <w:rsid w:val="00F97C04"/>
    <w:rsid w:val="00FA086D"/>
    <w:rsid w:val="00FB1A17"/>
    <w:rsid w:val="00FB21E7"/>
    <w:rsid w:val="00FB4E56"/>
    <w:rsid w:val="00FB5834"/>
    <w:rsid w:val="00FD1FEB"/>
    <w:rsid w:val="00FD487D"/>
    <w:rsid w:val="00FD4959"/>
    <w:rsid w:val="00FD6D44"/>
    <w:rsid w:val="00FE2EE6"/>
    <w:rsid w:val="00FE7537"/>
    <w:rsid w:val="00FF78B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1DF8F47E"/>
  <w14:defaultImageDpi w14:val="330"/>
  <w15:chartTrackingRefBased/>
  <w15:docId w15:val="{78A88145-78CF-4BEA-A798-23BAD5CEB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5B2A"/>
    <w:pPr>
      <w:widowControl w:val="0"/>
      <w:wordWrap w:val="0"/>
      <w:autoSpaceDE w:val="0"/>
      <w:autoSpaceDN w:val="0"/>
    </w:pPr>
  </w:style>
  <w:style w:type="paragraph" w:styleId="1">
    <w:name w:val="heading 1"/>
    <w:basedOn w:val="a"/>
    <w:link w:val="1Char"/>
    <w:uiPriority w:val="9"/>
    <w:qFormat/>
    <w:rsid w:val="001B5B2A"/>
    <w:pPr>
      <w:widowControl/>
      <w:wordWrap/>
      <w:autoSpaceDE/>
      <w:autoSpaceDN/>
      <w:spacing w:before="100" w:beforeAutospacing="1" w:after="100" w:afterAutospacing="1" w:line="240" w:lineRule="auto"/>
      <w:jc w:val="left"/>
      <w:outlineLvl w:val="0"/>
    </w:pPr>
    <w:rPr>
      <w:rFonts w:ascii="굴림" w:eastAsia="굴림" w:hAnsi="굴림" w:cs="굴림"/>
      <w:b/>
      <w:bCs/>
      <w:kern w:val="36"/>
      <w:sz w:val="48"/>
      <w:szCs w:val="48"/>
    </w:rPr>
  </w:style>
  <w:style w:type="paragraph" w:styleId="3">
    <w:name w:val="heading 3"/>
    <w:basedOn w:val="a"/>
    <w:next w:val="a"/>
    <w:link w:val="3Char"/>
    <w:uiPriority w:val="9"/>
    <w:semiHidden/>
    <w:unhideWhenUsed/>
    <w:qFormat/>
    <w:rsid w:val="001B5B2A"/>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line number"/>
    <w:basedOn w:val="a0"/>
    <w:uiPriority w:val="99"/>
    <w:semiHidden/>
    <w:unhideWhenUsed/>
    <w:rsid w:val="0038206D"/>
  </w:style>
  <w:style w:type="paragraph" w:styleId="a4">
    <w:name w:val="List Paragraph"/>
    <w:basedOn w:val="a"/>
    <w:link w:val="Char"/>
    <w:uiPriority w:val="34"/>
    <w:qFormat/>
    <w:rsid w:val="00B10049"/>
    <w:pPr>
      <w:ind w:leftChars="400" w:left="800"/>
    </w:pPr>
  </w:style>
  <w:style w:type="paragraph" w:customStyle="1" w:styleId="SCI">
    <w:name w:val="SCI_제목"/>
    <w:basedOn w:val="a4"/>
    <w:link w:val="SCIChar"/>
    <w:qFormat/>
    <w:rsid w:val="001F5AFF"/>
    <w:pPr>
      <w:numPr>
        <w:numId w:val="25"/>
      </w:numPr>
      <w:ind w:leftChars="0" w:left="0"/>
    </w:pPr>
    <w:rPr>
      <w:rFonts w:ascii="Times New Roman" w:hAnsi="Times New Roman"/>
      <w:b/>
      <w:sz w:val="22"/>
    </w:rPr>
  </w:style>
  <w:style w:type="paragraph" w:customStyle="1" w:styleId="SCI0">
    <w:name w:val="SCI_본문"/>
    <w:basedOn w:val="a"/>
    <w:link w:val="SCIChar0"/>
    <w:qFormat/>
    <w:rsid w:val="00040BAA"/>
    <w:pPr>
      <w:spacing w:line="360" w:lineRule="auto"/>
      <w:ind w:firstLine="567"/>
    </w:pPr>
    <w:rPr>
      <w:rFonts w:ascii="Times New Roman" w:hAnsi="Times New Roman"/>
      <w:sz w:val="22"/>
    </w:rPr>
  </w:style>
  <w:style w:type="character" w:customStyle="1" w:styleId="Char">
    <w:name w:val="목록 단락 Char"/>
    <w:basedOn w:val="a0"/>
    <w:link w:val="a4"/>
    <w:uiPriority w:val="34"/>
    <w:rsid w:val="001F5AFF"/>
  </w:style>
  <w:style w:type="character" w:customStyle="1" w:styleId="SCIChar">
    <w:name w:val="SCI_제목 Char"/>
    <w:basedOn w:val="Char"/>
    <w:link w:val="SCI"/>
    <w:rsid w:val="001F5AFF"/>
    <w:rPr>
      <w:rFonts w:ascii="Times New Roman" w:hAnsi="Times New Roman"/>
      <w:b/>
      <w:sz w:val="22"/>
    </w:rPr>
  </w:style>
  <w:style w:type="paragraph" w:styleId="a5">
    <w:name w:val="header"/>
    <w:basedOn w:val="a"/>
    <w:link w:val="Char0"/>
    <w:uiPriority w:val="99"/>
    <w:unhideWhenUsed/>
    <w:rsid w:val="00EC54AC"/>
    <w:pPr>
      <w:tabs>
        <w:tab w:val="center" w:pos="4513"/>
        <w:tab w:val="right" w:pos="9026"/>
      </w:tabs>
      <w:snapToGrid w:val="0"/>
    </w:pPr>
  </w:style>
  <w:style w:type="character" w:customStyle="1" w:styleId="SCIChar0">
    <w:name w:val="SCI_본문 Char"/>
    <w:basedOn w:val="a0"/>
    <w:link w:val="SCI0"/>
    <w:rsid w:val="00040BAA"/>
    <w:rPr>
      <w:rFonts w:ascii="Times New Roman" w:hAnsi="Times New Roman"/>
      <w:sz w:val="22"/>
    </w:rPr>
  </w:style>
  <w:style w:type="character" w:customStyle="1" w:styleId="Char0">
    <w:name w:val="머리글 Char"/>
    <w:basedOn w:val="a0"/>
    <w:link w:val="a5"/>
    <w:uiPriority w:val="99"/>
    <w:rsid w:val="00EC54AC"/>
  </w:style>
  <w:style w:type="paragraph" w:styleId="a6">
    <w:name w:val="footer"/>
    <w:basedOn w:val="a"/>
    <w:link w:val="Char1"/>
    <w:uiPriority w:val="99"/>
    <w:unhideWhenUsed/>
    <w:rsid w:val="00EC54AC"/>
    <w:pPr>
      <w:tabs>
        <w:tab w:val="center" w:pos="4513"/>
        <w:tab w:val="right" w:pos="9026"/>
      </w:tabs>
      <w:snapToGrid w:val="0"/>
    </w:pPr>
  </w:style>
  <w:style w:type="character" w:customStyle="1" w:styleId="Char1">
    <w:name w:val="바닥글 Char"/>
    <w:basedOn w:val="a0"/>
    <w:link w:val="a6"/>
    <w:uiPriority w:val="99"/>
    <w:rsid w:val="00EC54AC"/>
  </w:style>
  <w:style w:type="paragraph" w:styleId="a7">
    <w:name w:val="Revision"/>
    <w:hidden/>
    <w:uiPriority w:val="99"/>
    <w:semiHidden/>
    <w:rsid w:val="00047557"/>
    <w:pPr>
      <w:spacing w:after="0" w:line="240" w:lineRule="auto"/>
      <w:jc w:val="left"/>
    </w:pPr>
  </w:style>
  <w:style w:type="character" w:customStyle="1" w:styleId="1Char">
    <w:name w:val="제목 1 Char"/>
    <w:basedOn w:val="a0"/>
    <w:link w:val="1"/>
    <w:uiPriority w:val="9"/>
    <w:rsid w:val="001B5B2A"/>
    <w:rPr>
      <w:rFonts w:ascii="굴림" w:eastAsia="굴림" w:hAnsi="굴림" w:cs="굴림"/>
      <w:b/>
      <w:bCs/>
      <w:kern w:val="36"/>
      <w:sz w:val="48"/>
      <w:szCs w:val="48"/>
    </w:rPr>
  </w:style>
  <w:style w:type="character" w:customStyle="1" w:styleId="3Char">
    <w:name w:val="제목 3 Char"/>
    <w:basedOn w:val="a0"/>
    <w:link w:val="3"/>
    <w:uiPriority w:val="9"/>
    <w:semiHidden/>
    <w:rsid w:val="001B5B2A"/>
    <w:rPr>
      <w:rFonts w:asciiTheme="majorHAnsi" w:eastAsiaTheme="majorEastAsia" w:hAnsiTheme="majorHAnsi" w:cstheme="majorBidi"/>
    </w:rPr>
  </w:style>
  <w:style w:type="character" w:styleId="a8">
    <w:name w:val="Placeholder Text"/>
    <w:basedOn w:val="a0"/>
    <w:uiPriority w:val="99"/>
    <w:semiHidden/>
    <w:rsid w:val="00C33D06"/>
    <w:rPr>
      <w:color w:val="808080"/>
    </w:rPr>
  </w:style>
  <w:style w:type="paragraph" w:customStyle="1" w:styleId="SCIFigure">
    <w:name w:val="SCI_Figure"/>
    <w:basedOn w:val="a"/>
    <w:link w:val="SCIFigureChar"/>
    <w:qFormat/>
    <w:rsid w:val="00BB1EEC"/>
    <w:pPr>
      <w:snapToGrid w:val="0"/>
      <w:spacing w:before="120" w:after="240" w:line="228" w:lineRule="auto"/>
      <w:ind w:leftChars="300" w:left="300"/>
    </w:pPr>
    <w:rPr>
      <w:rFonts w:ascii="Palatino Linotype" w:eastAsia="Palatino Linotype" w:hAnsi="Palatino Linotype"/>
      <w:color w:val="000000" w:themeColor="text1"/>
      <w:sz w:val="18"/>
    </w:rPr>
  </w:style>
  <w:style w:type="character" w:styleId="a9">
    <w:name w:val="Strong"/>
    <w:basedOn w:val="a0"/>
    <w:uiPriority w:val="22"/>
    <w:qFormat/>
    <w:rsid w:val="00B92C5B"/>
    <w:rPr>
      <w:b/>
      <w:bCs/>
    </w:rPr>
  </w:style>
  <w:style w:type="character" w:customStyle="1" w:styleId="SCIFigureChar">
    <w:name w:val="SCI_Figure Char"/>
    <w:basedOn w:val="a0"/>
    <w:link w:val="SCIFigure"/>
    <w:rsid w:val="00BB1EEC"/>
    <w:rPr>
      <w:rFonts w:ascii="Palatino Linotype" w:eastAsia="Palatino Linotype" w:hAnsi="Palatino Linotype"/>
      <w:color w:val="000000" w:themeColor="text1"/>
      <w:sz w:val="18"/>
    </w:rPr>
  </w:style>
  <w:style w:type="character" w:styleId="aa">
    <w:name w:val="Emphasis"/>
    <w:basedOn w:val="a0"/>
    <w:uiPriority w:val="20"/>
    <w:qFormat/>
    <w:rsid w:val="00B92C5B"/>
    <w:rPr>
      <w:i/>
      <w:iCs/>
    </w:rPr>
  </w:style>
  <w:style w:type="table" w:styleId="ab">
    <w:name w:val="Table Grid"/>
    <w:basedOn w:val="a1"/>
    <w:uiPriority w:val="39"/>
    <w:rsid w:val="004843DE"/>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normal">
    <w:name w:val="whitespace-normal"/>
    <w:basedOn w:val="a"/>
    <w:rsid w:val="00D267C6"/>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c">
    <w:name w:val="caption"/>
    <w:basedOn w:val="a"/>
    <w:next w:val="a"/>
    <w:uiPriority w:val="35"/>
    <w:unhideWhenUsed/>
    <w:qFormat/>
    <w:rsid w:val="000466E6"/>
    <w:rPr>
      <w:b/>
      <w:bCs/>
      <w:szCs w:val="20"/>
    </w:rPr>
  </w:style>
  <w:style w:type="table" w:customStyle="1" w:styleId="10">
    <w:name w:val="표 구분선1"/>
    <w:basedOn w:val="a1"/>
    <w:next w:val="ab"/>
    <w:uiPriority w:val="39"/>
    <w:rsid w:val="007C454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표 구분선2"/>
    <w:basedOn w:val="a1"/>
    <w:next w:val="ab"/>
    <w:uiPriority w:val="39"/>
    <w:rsid w:val="00D01CC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
    <w:name w:val="표 구분선3"/>
    <w:basedOn w:val="a1"/>
    <w:next w:val="ab"/>
    <w:uiPriority w:val="39"/>
    <w:rsid w:val="007540F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rmal (Web)"/>
    <w:basedOn w:val="a"/>
    <w:uiPriority w:val="99"/>
    <w:semiHidden/>
    <w:unhideWhenUsed/>
    <w:rsid w:val="00E90F75"/>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e">
    <w:name w:val="annotation reference"/>
    <w:basedOn w:val="a0"/>
    <w:uiPriority w:val="99"/>
    <w:semiHidden/>
    <w:unhideWhenUsed/>
    <w:rsid w:val="00611ED0"/>
    <w:rPr>
      <w:sz w:val="18"/>
      <w:szCs w:val="18"/>
    </w:rPr>
  </w:style>
  <w:style w:type="paragraph" w:styleId="af">
    <w:name w:val="annotation text"/>
    <w:basedOn w:val="a"/>
    <w:link w:val="Char2"/>
    <w:uiPriority w:val="99"/>
    <w:semiHidden/>
    <w:unhideWhenUsed/>
    <w:rsid w:val="00611ED0"/>
    <w:pPr>
      <w:jc w:val="left"/>
    </w:pPr>
  </w:style>
  <w:style w:type="character" w:customStyle="1" w:styleId="Char2">
    <w:name w:val="메모 텍스트 Char"/>
    <w:basedOn w:val="a0"/>
    <w:link w:val="af"/>
    <w:uiPriority w:val="99"/>
    <w:semiHidden/>
    <w:rsid w:val="00611ED0"/>
  </w:style>
  <w:style w:type="paragraph" w:styleId="af0">
    <w:name w:val="annotation subject"/>
    <w:basedOn w:val="af"/>
    <w:next w:val="af"/>
    <w:link w:val="Char3"/>
    <w:uiPriority w:val="99"/>
    <w:semiHidden/>
    <w:unhideWhenUsed/>
    <w:rsid w:val="00611ED0"/>
    <w:rPr>
      <w:b/>
      <w:bCs/>
    </w:rPr>
  </w:style>
  <w:style w:type="character" w:customStyle="1" w:styleId="Char3">
    <w:name w:val="메모 주제 Char"/>
    <w:basedOn w:val="Char2"/>
    <w:link w:val="af0"/>
    <w:uiPriority w:val="99"/>
    <w:semiHidden/>
    <w:rsid w:val="00611ED0"/>
    <w:rPr>
      <w:b/>
      <w:bCs/>
    </w:rPr>
  </w:style>
  <w:style w:type="character" w:customStyle="1" w:styleId="mopen">
    <w:name w:val="mopen"/>
    <w:basedOn w:val="a0"/>
    <w:rsid w:val="009163D2"/>
  </w:style>
  <w:style w:type="character" w:customStyle="1" w:styleId="mord">
    <w:name w:val="mord"/>
    <w:basedOn w:val="a0"/>
    <w:rsid w:val="009163D2"/>
  </w:style>
  <w:style w:type="character" w:customStyle="1" w:styleId="vlist-s">
    <w:name w:val="vlist-s"/>
    <w:basedOn w:val="a0"/>
    <w:rsid w:val="009163D2"/>
  </w:style>
  <w:style w:type="character" w:customStyle="1" w:styleId="mclose">
    <w:name w:val="mclose"/>
    <w:basedOn w:val="a0"/>
    <w:rsid w:val="009163D2"/>
  </w:style>
  <w:style w:type="character" w:customStyle="1" w:styleId="mpunct">
    <w:name w:val="mpunct"/>
    <w:basedOn w:val="a0"/>
    <w:rsid w:val="00001FB5"/>
  </w:style>
  <w:style w:type="character" w:styleId="af1">
    <w:name w:val="Hyperlink"/>
    <w:basedOn w:val="a0"/>
    <w:uiPriority w:val="99"/>
    <w:unhideWhenUsed/>
    <w:rsid w:val="009F2A8F"/>
    <w:rPr>
      <w:color w:val="0563C1" w:themeColor="hyperlink"/>
      <w:u w:val="single"/>
    </w:rPr>
  </w:style>
  <w:style w:type="character" w:styleId="af2">
    <w:name w:val="Unresolved Mention"/>
    <w:basedOn w:val="a0"/>
    <w:uiPriority w:val="99"/>
    <w:semiHidden/>
    <w:unhideWhenUsed/>
    <w:rsid w:val="009F2A8F"/>
    <w:rPr>
      <w:color w:val="605E5C"/>
      <w:shd w:val="clear" w:color="auto" w:fill="E1DFDD"/>
    </w:rPr>
  </w:style>
  <w:style w:type="character" w:customStyle="1" w:styleId="citation-102">
    <w:name w:val="citation-102"/>
    <w:basedOn w:val="a0"/>
    <w:rsid w:val="00970E3D"/>
  </w:style>
  <w:style w:type="character" w:customStyle="1" w:styleId="citation-101">
    <w:name w:val="citation-101"/>
    <w:basedOn w:val="a0"/>
    <w:rsid w:val="00970E3D"/>
  </w:style>
  <w:style w:type="character" w:customStyle="1" w:styleId="citation-100">
    <w:name w:val="citation-100"/>
    <w:basedOn w:val="a0"/>
    <w:rsid w:val="00970E3D"/>
  </w:style>
  <w:style w:type="character" w:customStyle="1" w:styleId="citation-105">
    <w:name w:val="citation-105"/>
    <w:basedOn w:val="a0"/>
    <w:rsid w:val="00F95F9D"/>
  </w:style>
  <w:style w:type="character" w:customStyle="1" w:styleId="citation-104">
    <w:name w:val="citation-104"/>
    <w:basedOn w:val="a0"/>
    <w:rsid w:val="00F95F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8392">
      <w:bodyDiv w:val="1"/>
      <w:marLeft w:val="0"/>
      <w:marRight w:val="0"/>
      <w:marTop w:val="0"/>
      <w:marBottom w:val="0"/>
      <w:divBdr>
        <w:top w:val="none" w:sz="0" w:space="0" w:color="auto"/>
        <w:left w:val="none" w:sz="0" w:space="0" w:color="auto"/>
        <w:bottom w:val="none" w:sz="0" w:space="0" w:color="auto"/>
        <w:right w:val="none" w:sz="0" w:space="0" w:color="auto"/>
      </w:divBdr>
    </w:div>
    <w:div w:id="28993962">
      <w:bodyDiv w:val="1"/>
      <w:marLeft w:val="0"/>
      <w:marRight w:val="0"/>
      <w:marTop w:val="0"/>
      <w:marBottom w:val="0"/>
      <w:divBdr>
        <w:top w:val="none" w:sz="0" w:space="0" w:color="auto"/>
        <w:left w:val="none" w:sz="0" w:space="0" w:color="auto"/>
        <w:bottom w:val="none" w:sz="0" w:space="0" w:color="auto"/>
        <w:right w:val="none" w:sz="0" w:space="0" w:color="auto"/>
      </w:divBdr>
    </w:div>
    <w:div w:id="40442084">
      <w:bodyDiv w:val="1"/>
      <w:marLeft w:val="0"/>
      <w:marRight w:val="0"/>
      <w:marTop w:val="0"/>
      <w:marBottom w:val="0"/>
      <w:divBdr>
        <w:top w:val="none" w:sz="0" w:space="0" w:color="auto"/>
        <w:left w:val="none" w:sz="0" w:space="0" w:color="auto"/>
        <w:bottom w:val="none" w:sz="0" w:space="0" w:color="auto"/>
        <w:right w:val="none" w:sz="0" w:space="0" w:color="auto"/>
      </w:divBdr>
    </w:div>
    <w:div w:id="44720817">
      <w:bodyDiv w:val="1"/>
      <w:marLeft w:val="0"/>
      <w:marRight w:val="0"/>
      <w:marTop w:val="0"/>
      <w:marBottom w:val="0"/>
      <w:divBdr>
        <w:top w:val="none" w:sz="0" w:space="0" w:color="auto"/>
        <w:left w:val="none" w:sz="0" w:space="0" w:color="auto"/>
        <w:bottom w:val="none" w:sz="0" w:space="0" w:color="auto"/>
        <w:right w:val="none" w:sz="0" w:space="0" w:color="auto"/>
      </w:divBdr>
    </w:div>
    <w:div w:id="58134154">
      <w:bodyDiv w:val="1"/>
      <w:marLeft w:val="0"/>
      <w:marRight w:val="0"/>
      <w:marTop w:val="0"/>
      <w:marBottom w:val="0"/>
      <w:divBdr>
        <w:top w:val="none" w:sz="0" w:space="0" w:color="auto"/>
        <w:left w:val="none" w:sz="0" w:space="0" w:color="auto"/>
        <w:bottom w:val="none" w:sz="0" w:space="0" w:color="auto"/>
        <w:right w:val="none" w:sz="0" w:space="0" w:color="auto"/>
      </w:divBdr>
    </w:div>
    <w:div w:id="67264815">
      <w:bodyDiv w:val="1"/>
      <w:marLeft w:val="0"/>
      <w:marRight w:val="0"/>
      <w:marTop w:val="0"/>
      <w:marBottom w:val="0"/>
      <w:divBdr>
        <w:top w:val="none" w:sz="0" w:space="0" w:color="auto"/>
        <w:left w:val="none" w:sz="0" w:space="0" w:color="auto"/>
        <w:bottom w:val="none" w:sz="0" w:space="0" w:color="auto"/>
        <w:right w:val="none" w:sz="0" w:space="0" w:color="auto"/>
      </w:divBdr>
    </w:div>
    <w:div w:id="114644602">
      <w:bodyDiv w:val="1"/>
      <w:marLeft w:val="0"/>
      <w:marRight w:val="0"/>
      <w:marTop w:val="0"/>
      <w:marBottom w:val="0"/>
      <w:divBdr>
        <w:top w:val="none" w:sz="0" w:space="0" w:color="auto"/>
        <w:left w:val="none" w:sz="0" w:space="0" w:color="auto"/>
        <w:bottom w:val="none" w:sz="0" w:space="0" w:color="auto"/>
        <w:right w:val="none" w:sz="0" w:space="0" w:color="auto"/>
      </w:divBdr>
    </w:div>
    <w:div w:id="144049458">
      <w:bodyDiv w:val="1"/>
      <w:marLeft w:val="0"/>
      <w:marRight w:val="0"/>
      <w:marTop w:val="0"/>
      <w:marBottom w:val="0"/>
      <w:divBdr>
        <w:top w:val="none" w:sz="0" w:space="0" w:color="auto"/>
        <w:left w:val="none" w:sz="0" w:space="0" w:color="auto"/>
        <w:bottom w:val="none" w:sz="0" w:space="0" w:color="auto"/>
        <w:right w:val="none" w:sz="0" w:space="0" w:color="auto"/>
      </w:divBdr>
      <w:divsChild>
        <w:div w:id="19938220">
          <w:marLeft w:val="0"/>
          <w:marRight w:val="0"/>
          <w:marTop w:val="0"/>
          <w:marBottom w:val="0"/>
          <w:divBdr>
            <w:top w:val="none" w:sz="0" w:space="0" w:color="auto"/>
            <w:left w:val="none" w:sz="0" w:space="0" w:color="auto"/>
            <w:bottom w:val="none" w:sz="0" w:space="0" w:color="auto"/>
            <w:right w:val="none" w:sz="0" w:space="0" w:color="auto"/>
          </w:divBdr>
        </w:div>
        <w:div w:id="1342273512">
          <w:marLeft w:val="0"/>
          <w:marRight w:val="0"/>
          <w:marTop w:val="0"/>
          <w:marBottom w:val="0"/>
          <w:divBdr>
            <w:top w:val="none" w:sz="0" w:space="0" w:color="auto"/>
            <w:left w:val="none" w:sz="0" w:space="0" w:color="auto"/>
            <w:bottom w:val="none" w:sz="0" w:space="0" w:color="auto"/>
            <w:right w:val="none" w:sz="0" w:space="0" w:color="auto"/>
          </w:divBdr>
        </w:div>
        <w:div w:id="867258176">
          <w:marLeft w:val="0"/>
          <w:marRight w:val="0"/>
          <w:marTop w:val="0"/>
          <w:marBottom w:val="0"/>
          <w:divBdr>
            <w:top w:val="none" w:sz="0" w:space="0" w:color="auto"/>
            <w:left w:val="none" w:sz="0" w:space="0" w:color="auto"/>
            <w:bottom w:val="none" w:sz="0" w:space="0" w:color="auto"/>
            <w:right w:val="none" w:sz="0" w:space="0" w:color="auto"/>
          </w:divBdr>
        </w:div>
        <w:div w:id="1588035420">
          <w:marLeft w:val="0"/>
          <w:marRight w:val="0"/>
          <w:marTop w:val="0"/>
          <w:marBottom w:val="0"/>
          <w:divBdr>
            <w:top w:val="none" w:sz="0" w:space="0" w:color="auto"/>
            <w:left w:val="none" w:sz="0" w:space="0" w:color="auto"/>
            <w:bottom w:val="none" w:sz="0" w:space="0" w:color="auto"/>
            <w:right w:val="none" w:sz="0" w:space="0" w:color="auto"/>
          </w:divBdr>
        </w:div>
        <w:div w:id="368993428">
          <w:marLeft w:val="0"/>
          <w:marRight w:val="0"/>
          <w:marTop w:val="0"/>
          <w:marBottom w:val="0"/>
          <w:divBdr>
            <w:top w:val="none" w:sz="0" w:space="0" w:color="auto"/>
            <w:left w:val="none" w:sz="0" w:space="0" w:color="auto"/>
            <w:bottom w:val="none" w:sz="0" w:space="0" w:color="auto"/>
            <w:right w:val="none" w:sz="0" w:space="0" w:color="auto"/>
          </w:divBdr>
        </w:div>
        <w:div w:id="722871149">
          <w:marLeft w:val="0"/>
          <w:marRight w:val="0"/>
          <w:marTop w:val="0"/>
          <w:marBottom w:val="0"/>
          <w:divBdr>
            <w:top w:val="none" w:sz="0" w:space="0" w:color="auto"/>
            <w:left w:val="none" w:sz="0" w:space="0" w:color="auto"/>
            <w:bottom w:val="none" w:sz="0" w:space="0" w:color="auto"/>
            <w:right w:val="none" w:sz="0" w:space="0" w:color="auto"/>
          </w:divBdr>
        </w:div>
        <w:div w:id="250092850">
          <w:marLeft w:val="0"/>
          <w:marRight w:val="0"/>
          <w:marTop w:val="0"/>
          <w:marBottom w:val="0"/>
          <w:divBdr>
            <w:top w:val="none" w:sz="0" w:space="0" w:color="auto"/>
            <w:left w:val="none" w:sz="0" w:space="0" w:color="auto"/>
            <w:bottom w:val="none" w:sz="0" w:space="0" w:color="auto"/>
            <w:right w:val="none" w:sz="0" w:space="0" w:color="auto"/>
          </w:divBdr>
        </w:div>
        <w:div w:id="669717362">
          <w:marLeft w:val="0"/>
          <w:marRight w:val="0"/>
          <w:marTop w:val="0"/>
          <w:marBottom w:val="0"/>
          <w:divBdr>
            <w:top w:val="none" w:sz="0" w:space="0" w:color="auto"/>
            <w:left w:val="none" w:sz="0" w:space="0" w:color="auto"/>
            <w:bottom w:val="none" w:sz="0" w:space="0" w:color="auto"/>
            <w:right w:val="none" w:sz="0" w:space="0" w:color="auto"/>
          </w:divBdr>
        </w:div>
        <w:div w:id="2086682725">
          <w:marLeft w:val="0"/>
          <w:marRight w:val="0"/>
          <w:marTop w:val="0"/>
          <w:marBottom w:val="0"/>
          <w:divBdr>
            <w:top w:val="none" w:sz="0" w:space="0" w:color="auto"/>
            <w:left w:val="none" w:sz="0" w:space="0" w:color="auto"/>
            <w:bottom w:val="none" w:sz="0" w:space="0" w:color="auto"/>
            <w:right w:val="none" w:sz="0" w:space="0" w:color="auto"/>
          </w:divBdr>
        </w:div>
        <w:div w:id="164707622">
          <w:marLeft w:val="0"/>
          <w:marRight w:val="0"/>
          <w:marTop w:val="0"/>
          <w:marBottom w:val="0"/>
          <w:divBdr>
            <w:top w:val="none" w:sz="0" w:space="0" w:color="auto"/>
            <w:left w:val="none" w:sz="0" w:space="0" w:color="auto"/>
            <w:bottom w:val="none" w:sz="0" w:space="0" w:color="auto"/>
            <w:right w:val="none" w:sz="0" w:space="0" w:color="auto"/>
          </w:divBdr>
        </w:div>
        <w:div w:id="2014993706">
          <w:marLeft w:val="0"/>
          <w:marRight w:val="0"/>
          <w:marTop w:val="0"/>
          <w:marBottom w:val="0"/>
          <w:divBdr>
            <w:top w:val="none" w:sz="0" w:space="0" w:color="auto"/>
            <w:left w:val="none" w:sz="0" w:space="0" w:color="auto"/>
            <w:bottom w:val="none" w:sz="0" w:space="0" w:color="auto"/>
            <w:right w:val="none" w:sz="0" w:space="0" w:color="auto"/>
          </w:divBdr>
        </w:div>
        <w:div w:id="681785152">
          <w:marLeft w:val="0"/>
          <w:marRight w:val="0"/>
          <w:marTop w:val="0"/>
          <w:marBottom w:val="0"/>
          <w:divBdr>
            <w:top w:val="none" w:sz="0" w:space="0" w:color="auto"/>
            <w:left w:val="none" w:sz="0" w:space="0" w:color="auto"/>
            <w:bottom w:val="none" w:sz="0" w:space="0" w:color="auto"/>
            <w:right w:val="none" w:sz="0" w:space="0" w:color="auto"/>
          </w:divBdr>
        </w:div>
        <w:div w:id="990982275">
          <w:marLeft w:val="0"/>
          <w:marRight w:val="0"/>
          <w:marTop w:val="0"/>
          <w:marBottom w:val="0"/>
          <w:divBdr>
            <w:top w:val="none" w:sz="0" w:space="0" w:color="auto"/>
            <w:left w:val="none" w:sz="0" w:space="0" w:color="auto"/>
            <w:bottom w:val="none" w:sz="0" w:space="0" w:color="auto"/>
            <w:right w:val="none" w:sz="0" w:space="0" w:color="auto"/>
          </w:divBdr>
        </w:div>
        <w:div w:id="924457467">
          <w:marLeft w:val="0"/>
          <w:marRight w:val="0"/>
          <w:marTop w:val="0"/>
          <w:marBottom w:val="0"/>
          <w:divBdr>
            <w:top w:val="none" w:sz="0" w:space="0" w:color="auto"/>
            <w:left w:val="none" w:sz="0" w:space="0" w:color="auto"/>
            <w:bottom w:val="none" w:sz="0" w:space="0" w:color="auto"/>
            <w:right w:val="none" w:sz="0" w:space="0" w:color="auto"/>
          </w:divBdr>
        </w:div>
        <w:div w:id="1312372298">
          <w:marLeft w:val="0"/>
          <w:marRight w:val="0"/>
          <w:marTop w:val="0"/>
          <w:marBottom w:val="0"/>
          <w:divBdr>
            <w:top w:val="none" w:sz="0" w:space="0" w:color="auto"/>
            <w:left w:val="none" w:sz="0" w:space="0" w:color="auto"/>
            <w:bottom w:val="none" w:sz="0" w:space="0" w:color="auto"/>
            <w:right w:val="none" w:sz="0" w:space="0" w:color="auto"/>
          </w:divBdr>
        </w:div>
        <w:div w:id="1374891792">
          <w:marLeft w:val="0"/>
          <w:marRight w:val="0"/>
          <w:marTop w:val="0"/>
          <w:marBottom w:val="0"/>
          <w:divBdr>
            <w:top w:val="none" w:sz="0" w:space="0" w:color="auto"/>
            <w:left w:val="none" w:sz="0" w:space="0" w:color="auto"/>
            <w:bottom w:val="none" w:sz="0" w:space="0" w:color="auto"/>
            <w:right w:val="none" w:sz="0" w:space="0" w:color="auto"/>
          </w:divBdr>
        </w:div>
        <w:div w:id="183173742">
          <w:marLeft w:val="0"/>
          <w:marRight w:val="0"/>
          <w:marTop w:val="0"/>
          <w:marBottom w:val="0"/>
          <w:divBdr>
            <w:top w:val="none" w:sz="0" w:space="0" w:color="auto"/>
            <w:left w:val="none" w:sz="0" w:space="0" w:color="auto"/>
            <w:bottom w:val="none" w:sz="0" w:space="0" w:color="auto"/>
            <w:right w:val="none" w:sz="0" w:space="0" w:color="auto"/>
          </w:divBdr>
        </w:div>
        <w:div w:id="1205874735">
          <w:marLeft w:val="0"/>
          <w:marRight w:val="0"/>
          <w:marTop w:val="0"/>
          <w:marBottom w:val="0"/>
          <w:divBdr>
            <w:top w:val="none" w:sz="0" w:space="0" w:color="auto"/>
            <w:left w:val="none" w:sz="0" w:space="0" w:color="auto"/>
            <w:bottom w:val="none" w:sz="0" w:space="0" w:color="auto"/>
            <w:right w:val="none" w:sz="0" w:space="0" w:color="auto"/>
          </w:divBdr>
        </w:div>
        <w:div w:id="475680927">
          <w:marLeft w:val="0"/>
          <w:marRight w:val="0"/>
          <w:marTop w:val="0"/>
          <w:marBottom w:val="0"/>
          <w:divBdr>
            <w:top w:val="none" w:sz="0" w:space="0" w:color="auto"/>
            <w:left w:val="none" w:sz="0" w:space="0" w:color="auto"/>
            <w:bottom w:val="none" w:sz="0" w:space="0" w:color="auto"/>
            <w:right w:val="none" w:sz="0" w:space="0" w:color="auto"/>
          </w:divBdr>
        </w:div>
        <w:div w:id="90786836">
          <w:marLeft w:val="0"/>
          <w:marRight w:val="0"/>
          <w:marTop w:val="0"/>
          <w:marBottom w:val="0"/>
          <w:divBdr>
            <w:top w:val="none" w:sz="0" w:space="0" w:color="auto"/>
            <w:left w:val="none" w:sz="0" w:space="0" w:color="auto"/>
            <w:bottom w:val="none" w:sz="0" w:space="0" w:color="auto"/>
            <w:right w:val="none" w:sz="0" w:space="0" w:color="auto"/>
          </w:divBdr>
        </w:div>
        <w:div w:id="858084437">
          <w:marLeft w:val="0"/>
          <w:marRight w:val="0"/>
          <w:marTop w:val="0"/>
          <w:marBottom w:val="0"/>
          <w:divBdr>
            <w:top w:val="none" w:sz="0" w:space="0" w:color="auto"/>
            <w:left w:val="none" w:sz="0" w:space="0" w:color="auto"/>
            <w:bottom w:val="none" w:sz="0" w:space="0" w:color="auto"/>
            <w:right w:val="none" w:sz="0" w:space="0" w:color="auto"/>
          </w:divBdr>
        </w:div>
        <w:div w:id="1702246598">
          <w:marLeft w:val="0"/>
          <w:marRight w:val="0"/>
          <w:marTop w:val="0"/>
          <w:marBottom w:val="0"/>
          <w:divBdr>
            <w:top w:val="none" w:sz="0" w:space="0" w:color="auto"/>
            <w:left w:val="none" w:sz="0" w:space="0" w:color="auto"/>
            <w:bottom w:val="none" w:sz="0" w:space="0" w:color="auto"/>
            <w:right w:val="none" w:sz="0" w:space="0" w:color="auto"/>
          </w:divBdr>
        </w:div>
        <w:div w:id="536704329">
          <w:marLeft w:val="0"/>
          <w:marRight w:val="0"/>
          <w:marTop w:val="0"/>
          <w:marBottom w:val="0"/>
          <w:divBdr>
            <w:top w:val="none" w:sz="0" w:space="0" w:color="auto"/>
            <w:left w:val="none" w:sz="0" w:space="0" w:color="auto"/>
            <w:bottom w:val="none" w:sz="0" w:space="0" w:color="auto"/>
            <w:right w:val="none" w:sz="0" w:space="0" w:color="auto"/>
          </w:divBdr>
        </w:div>
        <w:div w:id="623931046">
          <w:marLeft w:val="0"/>
          <w:marRight w:val="0"/>
          <w:marTop w:val="0"/>
          <w:marBottom w:val="0"/>
          <w:divBdr>
            <w:top w:val="none" w:sz="0" w:space="0" w:color="auto"/>
            <w:left w:val="none" w:sz="0" w:space="0" w:color="auto"/>
            <w:bottom w:val="none" w:sz="0" w:space="0" w:color="auto"/>
            <w:right w:val="none" w:sz="0" w:space="0" w:color="auto"/>
          </w:divBdr>
        </w:div>
        <w:div w:id="2097511164">
          <w:marLeft w:val="0"/>
          <w:marRight w:val="0"/>
          <w:marTop w:val="0"/>
          <w:marBottom w:val="0"/>
          <w:divBdr>
            <w:top w:val="none" w:sz="0" w:space="0" w:color="auto"/>
            <w:left w:val="none" w:sz="0" w:space="0" w:color="auto"/>
            <w:bottom w:val="none" w:sz="0" w:space="0" w:color="auto"/>
            <w:right w:val="none" w:sz="0" w:space="0" w:color="auto"/>
          </w:divBdr>
        </w:div>
        <w:div w:id="1418088113">
          <w:marLeft w:val="0"/>
          <w:marRight w:val="0"/>
          <w:marTop w:val="0"/>
          <w:marBottom w:val="0"/>
          <w:divBdr>
            <w:top w:val="none" w:sz="0" w:space="0" w:color="auto"/>
            <w:left w:val="none" w:sz="0" w:space="0" w:color="auto"/>
            <w:bottom w:val="none" w:sz="0" w:space="0" w:color="auto"/>
            <w:right w:val="none" w:sz="0" w:space="0" w:color="auto"/>
          </w:divBdr>
        </w:div>
        <w:div w:id="125974272">
          <w:marLeft w:val="0"/>
          <w:marRight w:val="0"/>
          <w:marTop w:val="0"/>
          <w:marBottom w:val="0"/>
          <w:divBdr>
            <w:top w:val="none" w:sz="0" w:space="0" w:color="auto"/>
            <w:left w:val="none" w:sz="0" w:space="0" w:color="auto"/>
            <w:bottom w:val="none" w:sz="0" w:space="0" w:color="auto"/>
            <w:right w:val="none" w:sz="0" w:space="0" w:color="auto"/>
          </w:divBdr>
        </w:div>
        <w:div w:id="398210706">
          <w:marLeft w:val="0"/>
          <w:marRight w:val="0"/>
          <w:marTop w:val="0"/>
          <w:marBottom w:val="0"/>
          <w:divBdr>
            <w:top w:val="none" w:sz="0" w:space="0" w:color="auto"/>
            <w:left w:val="none" w:sz="0" w:space="0" w:color="auto"/>
            <w:bottom w:val="none" w:sz="0" w:space="0" w:color="auto"/>
            <w:right w:val="none" w:sz="0" w:space="0" w:color="auto"/>
          </w:divBdr>
        </w:div>
        <w:div w:id="227961166">
          <w:marLeft w:val="0"/>
          <w:marRight w:val="0"/>
          <w:marTop w:val="0"/>
          <w:marBottom w:val="0"/>
          <w:divBdr>
            <w:top w:val="none" w:sz="0" w:space="0" w:color="auto"/>
            <w:left w:val="none" w:sz="0" w:space="0" w:color="auto"/>
            <w:bottom w:val="none" w:sz="0" w:space="0" w:color="auto"/>
            <w:right w:val="none" w:sz="0" w:space="0" w:color="auto"/>
          </w:divBdr>
        </w:div>
        <w:div w:id="1849950617">
          <w:marLeft w:val="0"/>
          <w:marRight w:val="0"/>
          <w:marTop w:val="0"/>
          <w:marBottom w:val="0"/>
          <w:divBdr>
            <w:top w:val="none" w:sz="0" w:space="0" w:color="auto"/>
            <w:left w:val="none" w:sz="0" w:space="0" w:color="auto"/>
            <w:bottom w:val="none" w:sz="0" w:space="0" w:color="auto"/>
            <w:right w:val="none" w:sz="0" w:space="0" w:color="auto"/>
          </w:divBdr>
        </w:div>
        <w:div w:id="1274551085">
          <w:marLeft w:val="0"/>
          <w:marRight w:val="0"/>
          <w:marTop w:val="0"/>
          <w:marBottom w:val="0"/>
          <w:divBdr>
            <w:top w:val="none" w:sz="0" w:space="0" w:color="auto"/>
            <w:left w:val="none" w:sz="0" w:space="0" w:color="auto"/>
            <w:bottom w:val="none" w:sz="0" w:space="0" w:color="auto"/>
            <w:right w:val="none" w:sz="0" w:space="0" w:color="auto"/>
          </w:divBdr>
        </w:div>
        <w:div w:id="269706958">
          <w:marLeft w:val="0"/>
          <w:marRight w:val="0"/>
          <w:marTop w:val="0"/>
          <w:marBottom w:val="0"/>
          <w:divBdr>
            <w:top w:val="none" w:sz="0" w:space="0" w:color="auto"/>
            <w:left w:val="none" w:sz="0" w:space="0" w:color="auto"/>
            <w:bottom w:val="none" w:sz="0" w:space="0" w:color="auto"/>
            <w:right w:val="none" w:sz="0" w:space="0" w:color="auto"/>
          </w:divBdr>
        </w:div>
        <w:div w:id="417210882">
          <w:marLeft w:val="0"/>
          <w:marRight w:val="0"/>
          <w:marTop w:val="0"/>
          <w:marBottom w:val="0"/>
          <w:divBdr>
            <w:top w:val="none" w:sz="0" w:space="0" w:color="auto"/>
            <w:left w:val="none" w:sz="0" w:space="0" w:color="auto"/>
            <w:bottom w:val="none" w:sz="0" w:space="0" w:color="auto"/>
            <w:right w:val="none" w:sz="0" w:space="0" w:color="auto"/>
          </w:divBdr>
        </w:div>
        <w:div w:id="860553318">
          <w:marLeft w:val="0"/>
          <w:marRight w:val="0"/>
          <w:marTop w:val="0"/>
          <w:marBottom w:val="0"/>
          <w:divBdr>
            <w:top w:val="none" w:sz="0" w:space="0" w:color="auto"/>
            <w:left w:val="none" w:sz="0" w:space="0" w:color="auto"/>
            <w:bottom w:val="none" w:sz="0" w:space="0" w:color="auto"/>
            <w:right w:val="none" w:sz="0" w:space="0" w:color="auto"/>
          </w:divBdr>
        </w:div>
        <w:div w:id="1189875880">
          <w:marLeft w:val="0"/>
          <w:marRight w:val="0"/>
          <w:marTop w:val="0"/>
          <w:marBottom w:val="0"/>
          <w:divBdr>
            <w:top w:val="none" w:sz="0" w:space="0" w:color="auto"/>
            <w:left w:val="none" w:sz="0" w:space="0" w:color="auto"/>
            <w:bottom w:val="none" w:sz="0" w:space="0" w:color="auto"/>
            <w:right w:val="none" w:sz="0" w:space="0" w:color="auto"/>
          </w:divBdr>
        </w:div>
        <w:div w:id="91975756">
          <w:marLeft w:val="0"/>
          <w:marRight w:val="0"/>
          <w:marTop w:val="0"/>
          <w:marBottom w:val="0"/>
          <w:divBdr>
            <w:top w:val="none" w:sz="0" w:space="0" w:color="auto"/>
            <w:left w:val="none" w:sz="0" w:space="0" w:color="auto"/>
            <w:bottom w:val="none" w:sz="0" w:space="0" w:color="auto"/>
            <w:right w:val="none" w:sz="0" w:space="0" w:color="auto"/>
          </w:divBdr>
        </w:div>
        <w:div w:id="1077170009">
          <w:marLeft w:val="0"/>
          <w:marRight w:val="0"/>
          <w:marTop w:val="0"/>
          <w:marBottom w:val="0"/>
          <w:divBdr>
            <w:top w:val="none" w:sz="0" w:space="0" w:color="auto"/>
            <w:left w:val="none" w:sz="0" w:space="0" w:color="auto"/>
            <w:bottom w:val="none" w:sz="0" w:space="0" w:color="auto"/>
            <w:right w:val="none" w:sz="0" w:space="0" w:color="auto"/>
          </w:divBdr>
        </w:div>
        <w:div w:id="404425120">
          <w:marLeft w:val="0"/>
          <w:marRight w:val="0"/>
          <w:marTop w:val="0"/>
          <w:marBottom w:val="0"/>
          <w:divBdr>
            <w:top w:val="none" w:sz="0" w:space="0" w:color="auto"/>
            <w:left w:val="none" w:sz="0" w:space="0" w:color="auto"/>
            <w:bottom w:val="none" w:sz="0" w:space="0" w:color="auto"/>
            <w:right w:val="none" w:sz="0" w:space="0" w:color="auto"/>
          </w:divBdr>
        </w:div>
        <w:div w:id="1266426369">
          <w:marLeft w:val="0"/>
          <w:marRight w:val="0"/>
          <w:marTop w:val="0"/>
          <w:marBottom w:val="0"/>
          <w:divBdr>
            <w:top w:val="none" w:sz="0" w:space="0" w:color="auto"/>
            <w:left w:val="none" w:sz="0" w:space="0" w:color="auto"/>
            <w:bottom w:val="none" w:sz="0" w:space="0" w:color="auto"/>
            <w:right w:val="none" w:sz="0" w:space="0" w:color="auto"/>
          </w:divBdr>
        </w:div>
        <w:div w:id="244925875">
          <w:marLeft w:val="0"/>
          <w:marRight w:val="0"/>
          <w:marTop w:val="0"/>
          <w:marBottom w:val="0"/>
          <w:divBdr>
            <w:top w:val="none" w:sz="0" w:space="0" w:color="auto"/>
            <w:left w:val="none" w:sz="0" w:space="0" w:color="auto"/>
            <w:bottom w:val="none" w:sz="0" w:space="0" w:color="auto"/>
            <w:right w:val="none" w:sz="0" w:space="0" w:color="auto"/>
          </w:divBdr>
        </w:div>
        <w:div w:id="287516719">
          <w:marLeft w:val="0"/>
          <w:marRight w:val="0"/>
          <w:marTop w:val="0"/>
          <w:marBottom w:val="0"/>
          <w:divBdr>
            <w:top w:val="none" w:sz="0" w:space="0" w:color="auto"/>
            <w:left w:val="none" w:sz="0" w:space="0" w:color="auto"/>
            <w:bottom w:val="none" w:sz="0" w:space="0" w:color="auto"/>
            <w:right w:val="none" w:sz="0" w:space="0" w:color="auto"/>
          </w:divBdr>
        </w:div>
        <w:div w:id="907689892">
          <w:marLeft w:val="0"/>
          <w:marRight w:val="0"/>
          <w:marTop w:val="0"/>
          <w:marBottom w:val="0"/>
          <w:divBdr>
            <w:top w:val="none" w:sz="0" w:space="0" w:color="auto"/>
            <w:left w:val="none" w:sz="0" w:space="0" w:color="auto"/>
            <w:bottom w:val="none" w:sz="0" w:space="0" w:color="auto"/>
            <w:right w:val="none" w:sz="0" w:space="0" w:color="auto"/>
          </w:divBdr>
        </w:div>
      </w:divsChild>
    </w:div>
    <w:div w:id="163208769">
      <w:bodyDiv w:val="1"/>
      <w:marLeft w:val="0"/>
      <w:marRight w:val="0"/>
      <w:marTop w:val="0"/>
      <w:marBottom w:val="0"/>
      <w:divBdr>
        <w:top w:val="none" w:sz="0" w:space="0" w:color="auto"/>
        <w:left w:val="none" w:sz="0" w:space="0" w:color="auto"/>
        <w:bottom w:val="none" w:sz="0" w:space="0" w:color="auto"/>
        <w:right w:val="none" w:sz="0" w:space="0" w:color="auto"/>
      </w:divBdr>
    </w:div>
    <w:div w:id="223491554">
      <w:bodyDiv w:val="1"/>
      <w:marLeft w:val="0"/>
      <w:marRight w:val="0"/>
      <w:marTop w:val="0"/>
      <w:marBottom w:val="0"/>
      <w:divBdr>
        <w:top w:val="none" w:sz="0" w:space="0" w:color="auto"/>
        <w:left w:val="none" w:sz="0" w:space="0" w:color="auto"/>
        <w:bottom w:val="none" w:sz="0" w:space="0" w:color="auto"/>
        <w:right w:val="none" w:sz="0" w:space="0" w:color="auto"/>
      </w:divBdr>
    </w:div>
    <w:div w:id="263341828">
      <w:bodyDiv w:val="1"/>
      <w:marLeft w:val="0"/>
      <w:marRight w:val="0"/>
      <w:marTop w:val="0"/>
      <w:marBottom w:val="0"/>
      <w:divBdr>
        <w:top w:val="none" w:sz="0" w:space="0" w:color="auto"/>
        <w:left w:val="none" w:sz="0" w:space="0" w:color="auto"/>
        <w:bottom w:val="none" w:sz="0" w:space="0" w:color="auto"/>
        <w:right w:val="none" w:sz="0" w:space="0" w:color="auto"/>
      </w:divBdr>
    </w:div>
    <w:div w:id="272446137">
      <w:bodyDiv w:val="1"/>
      <w:marLeft w:val="0"/>
      <w:marRight w:val="0"/>
      <w:marTop w:val="0"/>
      <w:marBottom w:val="0"/>
      <w:divBdr>
        <w:top w:val="none" w:sz="0" w:space="0" w:color="auto"/>
        <w:left w:val="none" w:sz="0" w:space="0" w:color="auto"/>
        <w:bottom w:val="none" w:sz="0" w:space="0" w:color="auto"/>
        <w:right w:val="none" w:sz="0" w:space="0" w:color="auto"/>
      </w:divBdr>
    </w:div>
    <w:div w:id="315765016">
      <w:bodyDiv w:val="1"/>
      <w:marLeft w:val="0"/>
      <w:marRight w:val="0"/>
      <w:marTop w:val="0"/>
      <w:marBottom w:val="0"/>
      <w:divBdr>
        <w:top w:val="none" w:sz="0" w:space="0" w:color="auto"/>
        <w:left w:val="none" w:sz="0" w:space="0" w:color="auto"/>
        <w:bottom w:val="none" w:sz="0" w:space="0" w:color="auto"/>
        <w:right w:val="none" w:sz="0" w:space="0" w:color="auto"/>
      </w:divBdr>
    </w:div>
    <w:div w:id="333996524">
      <w:bodyDiv w:val="1"/>
      <w:marLeft w:val="0"/>
      <w:marRight w:val="0"/>
      <w:marTop w:val="0"/>
      <w:marBottom w:val="0"/>
      <w:divBdr>
        <w:top w:val="none" w:sz="0" w:space="0" w:color="auto"/>
        <w:left w:val="none" w:sz="0" w:space="0" w:color="auto"/>
        <w:bottom w:val="none" w:sz="0" w:space="0" w:color="auto"/>
        <w:right w:val="none" w:sz="0" w:space="0" w:color="auto"/>
      </w:divBdr>
    </w:div>
    <w:div w:id="357202414">
      <w:bodyDiv w:val="1"/>
      <w:marLeft w:val="0"/>
      <w:marRight w:val="0"/>
      <w:marTop w:val="0"/>
      <w:marBottom w:val="0"/>
      <w:divBdr>
        <w:top w:val="none" w:sz="0" w:space="0" w:color="auto"/>
        <w:left w:val="none" w:sz="0" w:space="0" w:color="auto"/>
        <w:bottom w:val="none" w:sz="0" w:space="0" w:color="auto"/>
        <w:right w:val="none" w:sz="0" w:space="0" w:color="auto"/>
      </w:divBdr>
    </w:div>
    <w:div w:id="358241529">
      <w:bodyDiv w:val="1"/>
      <w:marLeft w:val="0"/>
      <w:marRight w:val="0"/>
      <w:marTop w:val="0"/>
      <w:marBottom w:val="0"/>
      <w:divBdr>
        <w:top w:val="none" w:sz="0" w:space="0" w:color="auto"/>
        <w:left w:val="none" w:sz="0" w:space="0" w:color="auto"/>
        <w:bottom w:val="none" w:sz="0" w:space="0" w:color="auto"/>
        <w:right w:val="none" w:sz="0" w:space="0" w:color="auto"/>
      </w:divBdr>
      <w:divsChild>
        <w:div w:id="1234051491">
          <w:marLeft w:val="0"/>
          <w:marRight w:val="0"/>
          <w:marTop w:val="0"/>
          <w:marBottom w:val="0"/>
          <w:divBdr>
            <w:top w:val="none" w:sz="0" w:space="0" w:color="auto"/>
            <w:left w:val="none" w:sz="0" w:space="0" w:color="auto"/>
            <w:bottom w:val="none" w:sz="0" w:space="0" w:color="auto"/>
            <w:right w:val="none" w:sz="0" w:space="0" w:color="auto"/>
          </w:divBdr>
        </w:div>
        <w:div w:id="203562201">
          <w:marLeft w:val="0"/>
          <w:marRight w:val="0"/>
          <w:marTop w:val="0"/>
          <w:marBottom w:val="0"/>
          <w:divBdr>
            <w:top w:val="none" w:sz="0" w:space="0" w:color="auto"/>
            <w:left w:val="none" w:sz="0" w:space="0" w:color="auto"/>
            <w:bottom w:val="none" w:sz="0" w:space="0" w:color="auto"/>
            <w:right w:val="none" w:sz="0" w:space="0" w:color="auto"/>
          </w:divBdr>
        </w:div>
        <w:div w:id="924417356">
          <w:marLeft w:val="0"/>
          <w:marRight w:val="0"/>
          <w:marTop w:val="0"/>
          <w:marBottom w:val="0"/>
          <w:divBdr>
            <w:top w:val="none" w:sz="0" w:space="0" w:color="auto"/>
            <w:left w:val="none" w:sz="0" w:space="0" w:color="auto"/>
            <w:bottom w:val="none" w:sz="0" w:space="0" w:color="auto"/>
            <w:right w:val="none" w:sz="0" w:space="0" w:color="auto"/>
          </w:divBdr>
        </w:div>
        <w:div w:id="1949464158">
          <w:marLeft w:val="0"/>
          <w:marRight w:val="0"/>
          <w:marTop w:val="0"/>
          <w:marBottom w:val="0"/>
          <w:divBdr>
            <w:top w:val="none" w:sz="0" w:space="0" w:color="auto"/>
            <w:left w:val="none" w:sz="0" w:space="0" w:color="auto"/>
            <w:bottom w:val="none" w:sz="0" w:space="0" w:color="auto"/>
            <w:right w:val="none" w:sz="0" w:space="0" w:color="auto"/>
          </w:divBdr>
        </w:div>
        <w:div w:id="623653112">
          <w:marLeft w:val="0"/>
          <w:marRight w:val="0"/>
          <w:marTop w:val="0"/>
          <w:marBottom w:val="0"/>
          <w:divBdr>
            <w:top w:val="none" w:sz="0" w:space="0" w:color="auto"/>
            <w:left w:val="none" w:sz="0" w:space="0" w:color="auto"/>
            <w:bottom w:val="none" w:sz="0" w:space="0" w:color="auto"/>
            <w:right w:val="none" w:sz="0" w:space="0" w:color="auto"/>
          </w:divBdr>
        </w:div>
        <w:div w:id="606960396">
          <w:marLeft w:val="0"/>
          <w:marRight w:val="0"/>
          <w:marTop w:val="0"/>
          <w:marBottom w:val="0"/>
          <w:divBdr>
            <w:top w:val="none" w:sz="0" w:space="0" w:color="auto"/>
            <w:left w:val="none" w:sz="0" w:space="0" w:color="auto"/>
            <w:bottom w:val="none" w:sz="0" w:space="0" w:color="auto"/>
            <w:right w:val="none" w:sz="0" w:space="0" w:color="auto"/>
          </w:divBdr>
        </w:div>
        <w:div w:id="438717188">
          <w:marLeft w:val="0"/>
          <w:marRight w:val="0"/>
          <w:marTop w:val="0"/>
          <w:marBottom w:val="0"/>
          <w:divBdr>
            <w:top w:val="none" w:sz="0" w:space="0" w:color="auto"/>
            <w:left w:val="none" w:sz="0" w:space="0" w:color="auto"/>
            <w:bottom w:val="none" w:sz="0" w:space="0" w:color="auto"/>
            <w:right w:val="none" w:sz="0" w:space="0" w:color="auto"/>
          </w:divBdr>
        </w:div>
        <w:div w:id="56637057">
          <w:marLeft w:val="0"/>
          <w:marRight w:val="0"/>
          <w:marTop w:val="0"/>
          <w:marBottom w:val="0"/>
          <w:divBdr>
            <w:top w:val="none" w:sz="0" w:space="0" w:color="auto"/>
            <w:left w:val="none" w:sz="0" w:space="0" w:color="auto"/>
            <w:bottom w:val="none" w:sz="0" w:space="0" w:color="auto"/>
            <w:right w:val="none" w:sz="0" w:space="0" w:color="auto"/>
          </w:divBdr>
        </w:div>
        <w:div w:id="238714036">
          <w:marLeft w:val="0"/>
          <w:marRight w:val="0"/>
          <w:marTop w:val="0"/>
          <w:marBottom w:val="0"/>
          <w:divBdr>
            <w:top w:val="none" w:sz="0" w:space="0" w:color="auto"/>
            <w:left w:val="none" w:sz="0" w:space="0" w:color="auto"/>
            <w:bottom w:val="none" w:sz="0" w:space="0" w:color="auto"/>
            <w:right w:val="none" w:sz="0" w:space="0" w:color="auto"/>
          </w:divBdr>
        </w:div>
        <w:div w:id="1002657156">
          <w:marLeft w:val="0"/>
          <w:marRight w:val="0"/>
          <w:marTop w:val="0"/>
          <w:marBottom w:val="0"/>
          <w:divBdr>
            <w:top w:val="none" w:sz="0" w:space="0" w:color="auto"/>
            <w:left w:val="none" w:sz="0" w:space="0" w:color="auto"/>
            <w:bottom w:val="none" w:sz="0" w:space="0" w:color="auto"/>
            <w:right w:val="none" w:sz="0" w:space="0" w:color="auto"/>
          </w:divBdr>
        </w:div>
        <w:div w:id="1326981869">
          <w:marLeft w:val="0"/>
          <w:marRight w:val="0"/>
          <w:marTop w:val="0"/>
          <w:marBottom w:val="0"/>
          <w:divBdr>
            <w:top w:val="none" w:sz="0" w:space="0" w:color="auto"/>
            <w:left w:val="none" w:sz="0" w:space="0" w:color="auto"/>
            <w:bottom w:val="none" w:sz="0" w:space="0" w:color="auto"/>
            <w:right w:val="none" w:sz="0" w:space="0" w:color="auto"/>
          </w:divBdr>
        </w:div>
        <w:div w:id="1666125769">
          <w:marLeft w:val="0"/>
          <w:marRight w:val="0"/>
          <w:marTop w:val="0"/>
          <w:marBottom w:val="0"/>
          <w:divBdr>
            <w:top w:val="none" w:sz="0" w:space="0" w:color="auto"/>
            <w:left w:val="none" w:sz="0" w:space="0" w:color="auto"/>
            <w:bottom w:val="none" w:sz="0" w:space="0" w:color="auto"/>
            <w:right w:val="none" w:sz="0" w:space="0" w:color="auto"/>
          </w:divBdr>
        </w:div>
        <w:div w:id="287319761">
          <w:marLeft w:val="0"/>
          <w:marRight w:val="0"/>
          <w:marTop w:val="0"/>
          <w:marBottom w:val="0"/>
          <w:divBdr>
            <w:top w:val="none" w:sz="0" w:space="0" w:color="auto"/>
            <w:left w:val="none" w:sz="0" w:space="0" w:color="auto"/>
            <w:bottom w:val="none" w:sz="0" w:space="0" w:color="auto"/>
            <w:right w:val="none" w:sz="0" w:space="0" w:color="auto"/>
          </w:divBdr>
        </w:div>
        <w:div w:id="762383641">
          <w:marLeft w:val="0"/>
          <w:marRight w:val="0"/>
          <w:marTop w:val="0"/>
          <w:marBottom w:val="0"/>
          <w:divBdr>
            <w:top w:val="none" w:sz="0" w:space="0" w:color="auto"/>
            <w:left w:val="none" w:sz="0" w:space="0" w:color="auto"/>
            <w:bottom w:val="none" w:sz="0" w:space="0" w:color="auto"/>
            <w:right w:val="none" w:sz="0" w:space="0" w:color="auto"/>
          </w:divBdr>
        </w:div>
        <w:div w:id="1935674497">
          <w:marLeft w:val="0"/>
          <w:marRight w:val="0"/>
          <w:marTop w:val="0"/>
          <w:marBottom w:val="0"/>
          <w:divBdr>
            <w:top w:val="none" w:sz="0" w:space="0" w:color="auto"/>
            <w:left w:val="none" w:sz="0" w:space="0" w:color="auto"/>
            <w:bottom w:val="none" w:sz="0" w:space="0" w:color="auto"/>
            <w:right w:val="none" w:sz="0" w:space="0" w:color="auto"/>
          </w:divBdr>
        </w:div>
        <w:div w:id="861363890">
          <w:marLeft w:val="0"/>
          <w:marRight w:val="0"/>
          <w:marTop w:val="0"/>
          <w:marBottom w:val="0"/>
          <w:divBdr>
            <w:top w:val="none" w:sz="0" w:space="0" w:color="auto"/>
            <w:left w:val="none" w:sz="0" w:space="0" w:color="auto"/>
            <w:bottom w:val="none" w:sz="0" w:space="0" w:color="auto"/>
            <w:right w:val="none" w:sz="0" w:space="0" w:color="auto"/>
          </w:divBdr>
        </w:div>
        <w:div w:id="1713992516">
          <w:marLeft w:val="0"/>
          <w:marRight w:val="0"/>
          <w:marTop w:val="0"/>
          <w:marBottom w:val="0"/>
          <w:divBdr>
            <w:top w:val="none" w:sz="0" w:space="0" w:color="auto"/>
            <w:left w:val="none" w:sz="0" w:space="0" w:color="auto"/>
            <w:bottom w:val="none" w:sz="0" w:space="0" w:color="auto"/>
            <w:right w:val="none" w:sz="0" w:space="0" w:color="auto"/>
          </w:divBdr>
        </w:div>
        <w:div w:id="320239319">
          <w:marLeft w:val="0"/>
          <w:marRight w:val="0"/>
          <w:marTop w:val="0"/>
          <w:marBottom w:val="0"/>
          <w:divBdr>
            <w:top w:val="none" w:sz="0" w:space="0" w:color="auto"/>
            <w:left w:val="none" w:sz="0" w:space="0" w:color="auto"/>
            <w:bottom w:val="none" w:sz="0" w:space="0" w:color="auto"/>
            <w:right w:val="none" w:sz="0" w:space="0" w:color="auto"/>
          </w:divBdr>
        </w:div>
        <w:div w:id="1351104718">
          <w:marLeft w:val="0"/>
          <w:marRight w:val="0"/>
          <w:marTop w:val="0"/>
          <w:marBottom w:val="0"/>
          <w:divBdr>
            <w:top w:val="none" w:sz="0" w:space="0" w:color="auto"/>
            <w:left w:val="none" w:sz="0" w:space="0" w:color="auto"/>
            <w:bottom w:val="none" w:sz="0" w:space="0" w:color="auto"/>
            <w:right w:val="none" w:sz="0" w:space="0" w:color="auto"/>
          </w:divBdr>
        </w:div>
        <w:div w:id="1565750709">
          <w:marLeft w:val="0"/>
          <w:marRight w:val="0"/>
          <w:marTop w:val="0"/>
          <w:marBottom w:val="0"/>
          <w:divBdr>
            <w:top w:val="none" w:sz="0" w:space="0" w:color="auto"/>
            <w:left w:val="none" w:sz="0" w:space="0" w:color="auto"/>
            <w:bottom w:val="none" w:sz="0" w:space="0" w:color="auto"/>
            <w:right w:val="none" w:sz="0" w:space="0" w:color="auto"/>
          </w:divBdr>
        </w:div>
        <w:div w:id="1013796556">
          <w:marLeft w:val="0"/>
          <w:marRight w:val="0"/>
          <w:marTop w:val="0"/>
          <w:marBottom w:val="0"/>
          <w:divBdr>
            <w:top w:val="none" w:sz="0" w:space="0" w:color="auto"/>
            <w:left w:val="none" w:sz="0" w:space="0" w:color="auto"/>
            <w:bottom w:val="none" w:sz="0" w:space="0" w:color="auto"/>
            <w:right w:val="none" w:sz="0" w:space="0" w:color="auto"/>
          </w:divBdr>
        </w:div>
        <w:div w:id="2031910717">
          <w:marLeft w:val="0"/>
          <w:marRight w:val="0"/>
          <w:marTop w:val="0"/>
          <w:marBottom w:val="0"/>
          <w:divBdr>
            <w:top w:val="none" w:sz="0" w:space="0" w:color="auto"/>
            <w:left w:val="none" w:sz="0" w:space="0" w:color="auto"/>
            <w:bottom w:val="none" w:sz="0" w:space="0" w:color="auto"/>
            <w:right w:val="none" w:sz="0" w:space="0" w:color="auto"/>
          </w:divBdr>
        </w:div>
        <w:div w:id="130052272">
          <w:marLeft w:val="0"/>
          <w:marRight w:val="0"/>
          <w:marTop w:val="0"/>
          <w:marBottom w:val="0"/>
          <w:divBdr>
            <w:top w:val="none" w:sz="0" w:space="0" w:color="auto"/>
            <w:left w:val="none" w:sz="0" w:space="0" w:color="auto"/>
            <w:bottom w:val="none" w:sz="0" w:space="0" w:color="auto"/>
            <w:right w:val="none" w:sz="0" w:space="0" w:color="auto"/>
          </w:divBdr>
        </w:div>
        <w:div w:id="932474137">
          <w:marLeft w:val="0"/>
          <w:marRight w:val="0"/>
          <w:marTop w:val="0"/>
          <w:marBottom w:val="0"/>
          <w:divBdr>
            <w:top w:val="none" w:sz="0" w:space="0" w:color="auto"/>
            <w:left w:val="none" w:sz="0" w:space="0" w:color="auto"/>
            <w:bottom w:val="none" w:sz="0" w:space="0" w:color="auto"/>
            <w:right w:val="none" w:sz="0" w:space="0" w:color="auto"/>
          </w:divBdr>
        </w:div>
        <w:div w:id="265238981">
          <w:marLeft w:val="0"/>
          <w:marRight w:val="0"/>
          <w:marTop w:val="0"/>
          <w:marBottom w:val="0"/>
          <w:divBdr>
            <w:top w:val="none" w:sz="0" w:space="0" w:color="auto"/>
            <w:left w:val="none" w:sz="0" w:space="0" w:color="auto"/>
            <w:bottom w:val="none" w:sz="0" w:space="0" w:color="auto"/>
            <w:right w:val="none" w:sz="0" w:space="0" w:color="auto"/>
          </w:divBdr>
        </w:div>
        <w:div w:id="1419520671">
          <w:marLeft w:val="0"/>
          <w:marRight w:val="0"/>
          <w:marTop w:val="0"/>
          <w:marBottom w:val="0"/>
          <w:divBdr>
            <w:top w:val="none" w:sz="0" w:space="0" w:color="auto"/>
            <w:left w:val="none" w:sz="0" w:space="0" w:color="auto"/>
            <w:bottom w:val="none" w:sz="0" w:space="0" w:color="auto"/>
            <w:right w:val="none" w:sz="0" w:space="0" w:color="auto"/>
          </w:divBdr>
        </w:div>
        <w:div w:id="892693350">
          <w:marLeft w:val="0"/>
          <w:marRight w:val="0"/>
          <w:marTop w:val="0"/>
          <w:marBottom w:val="0"/>
          <w:divBdr>
            <w:top w:val="none" w:sz="0" w:space="0" w:color="auto"/>
            <w:left w:val="none" w:sz="0" w:space="0" w:color="auto"/>
            <w:bottom w:val="none" w:sz="0" w:space="0" w:color="auto"/>
            <w:right w:val="none" w:sz="0" w:space="0" w:color="auto"/>
          </w:divBdr>
        </w:div>
        <w:div w:id="1376270710">
          <w:marLeft w:val="0"/>
          <w:marRight w:val="0"/>
          <w:marTop w:val="0"/>
          <w:marBottom w:val="0"/>
          <w:divBdr>
            <w:top w:val="none" w:sz="0" w:space="0" w:color="auto"/>
            <w:left w:val="none" w:sz="0" w:space="0" w:color="auto"/>
            <w:bottom w:val="none" w:sz="0" w:space="0" w:color="auto"/>
            <w:right w:val="none" w:sz="0" w:space="0" w:color="auto"/>
          </w:divBdr>
        </w:div>
        <w:div w:id="1938101254">
          <w:marLeft w:val="0"/>
          <w:marRight w:val="0"/>
          <w:marTop w:val="0"/>
          <w:marBottom w:val="0"/>
          <w:divBdr>
            <w:top w:val="none" w:sz="0" w:space="0" w:color="auto"/>
            <w:left w:val="none" w:sz="0" w:space="0" w:color="auto"/>
            <w:bottom w:val="none" w:sz="0" w:space="0" w:color="auto"/>
            <w:right w:val="none" w:sz="0" w:space="0" w:color="auto"/>
          </w:divBdr>
        </w:div>
        <w:div w:id="1256866446">
          <w:marLeft w:val="0"/>
          <w:marRight w:val="0"/>
          <w:marTop w:val="0"/>
          <w:marBottom w:val="0"/>
          <w:divBdr>
            <w:top w:val="none" w:sz="0" w:space="0" w:color="auto"/>
            <w:left w:val="none" w:sz="0" w:space="0" w:color="auto"/>
            <w:bottom w:val="none" w:sz="0" w:space="0" w:color="auto"/>
            <w:right w:val="none" w:sz="0" w:space="0" w:color="auto"/>
          </w:divBdr>
        </w:div>
        <w:div w:id="1346859287">
          <w:marLeft w:val="0"/>
          <w:marRight w:val="0"/>
          <w:marTop w:val="0"/>
          <w:marBottom w:val="0"/>
          <w:divBdr>
            <w:top w:val="none" w:sz="0" w:space="0" w:color="auto"/>
            <w:left w:val="none" w:sz="0" w:space="0" w:color="auto"/>
            <w:bottom w:val="none" w:sz="0" w:space="0" w:color="auto"/>
            <w:right w:val="none" w:sz="0" w:space="0" w:color="auto"/>
          </w:divBdr>
        </w:div>
        <w:div w:id="842818566">
          <w:marLeft w:val="0"/>
          <w:marRight w:val="0"/>
          <w:marTop w:val="0"/>
          <w:marBottom w:val="0"/>
          <w:divBdr>
            <w:top w:val="none" w:sz="0" w:space="0" w:color="auto"/>
            <w:left w:val="none" w:sz="0" w:space="0" w:color="auto"/>
            <w:bottom w:val="none" w:sz="0" w:space="0" w:color="auto"/>
            <w:right w:val="none" w:sz="0" w:space="0" w:color="auto"/>
          </w:divBdr>
        </w:div>
        <w:div w:id="1300646047">
          <w:marLeft w:val="0"/>
          <w:marRight w:val="0"/>
          <w:marTop w:val="0"/>
          <w:marBottom w:val="0"/>
          <w:divBdr>
            <w:top w:val="none" w:sz="0" w:space="0" w:color="auto"/>
            <w:left w:val="none" w:sz="0" w:space="0" w:color="auto"/>
            <w:bottom w:val="none" w:sz="0" w:space="0" w:color="auto"/>
            <w:right w:val="none" w:sz="0" w:space="0" w:color="auto"/>
          </w:divBdr>
        </w:div>
        <w:div w:id="345324127">
          <w:marLeft w:val="0"/>
          <w:marRight w:val="0"/>
          <w:marTop w:val="0"/>
          <w:marBottom w:val="0"/>
          <w:divBdr>
            <w:top w:val="none" w:sz="0" w:space="0" w:color="auto"/>
            <w:left w:val="none" w:sz="0" w:space="0" w:color="auto"/>
            <w:bottom w:val="none" w:sz="0" w:space="0" w:color="auto"/>
            <w:right w:val="none" w:sz="0" w:space="0" w:color="auto"/>
          </w:divBdr>
        </w:div>
        <w:div w:id="1743719363">
          <w:marLeft w:val="0"/>
          <w:marRight w:val="0"/>
          <w:marTop w:val="0"/>
          <w:marBottom w:val="0"/>
          <w:divBdr>
            <w:top w:val="none" w:sz="0" w:space="0" w:color="auto"/>
            <w:left w:val="none" w:sz="0" w:space="0" w:color="auto"/>
            <w:bottom w:val="none" w:sz="0" w:space="0" w:color="auto"/>
            <w:right w:val="none" w:sz="0" w:space="0" w:color="auto"/>
          </w:divBdr>
        </w:div>
        <w:div w:id="1293167423">
          <w:marLeft w:val="0"/>
          <w:marRight w:val="0"/>
          <w:marTop w:val="0"/>
          <w:marBottom w:val="0"/>
          <w:divBdr>
            <w:top w:val="none" w:sz="0" w:space="0" w:color="auto"/>
            <w:left w:val="none" w:sz="0" w:space="0" w:color="auto"/>
            <w:bottom w:val="none" w:sz="0" w:space="0" w:color="auto"/>
            <w:right w:val="none" w:sz="0" w:space="0" w:color="auto"/>
          </w:divBdr>
        </w:div>
        <w:div w:id="361443899">
          <w:marLeft w:val="0"/>
          <w:marRight w:val="0"/>
          <w:marTop w:val="0"/>
          <w:marBottom w:val="0"/>
          <w:divBdr>
            <w:top w:val="none" w:sz="0" w:space="0" w:color="auto"/>
            <w:left w:val="none" w:sz="0" w:space="0" w:color="auto"/>
            <w:bottom w:val="none" w:sz="0" w:space="0" w:color="auto"/>
            <w:right w:val="none" w:sz="0" w:space="0" w:color="auto"/>
          </w:divBdr>
        </w:div>
        <w:div w:id="316224758">
          <w:marLeft w:val="0"/>
          <w:marRight w:val="0"/>
          <w:marTop w:val="0"/>
          <w:marBottom w:val="0"/>
          <w:divBdr>
            <w:top w:val="none" w:sz="0" w:space="0" w:color="auto"/>
            <w:left w:val="none" w:sz="0" w:space="0" w:color="auto"/>
            <w:bottom w:val="none" w:sz="0" w:space="0" w:color="auto"/>
            <w:right w:val="none" w:sz="0" w:space="0" w:color="auto"/>
          </w:divBdr>
        </w:div>
        <w:div w:id="1724137681">
          <w:marLeft w:val="0"/>
          <w:marRight w:val="0"/>
          <w:marTop w:val="0"/>
          <w:marBottom w:val="0"/>
          <w:divBdr>
            <w:top w:val="none" w:sz="0" w:space="0" w:color="auto"/>
            <w:left w:val="none" w:sz="0" w:space="0" w:color="auto"/>
            <w:bottom w:val="none" w:sz="0" w:space="0" w:color="auto"/>
            <w:right w:val="none" w:sz="0" w:space="0" w:color="auto"/>
          </w:divBdr>
        </w:div>
        <w:div w:id="613944432">
          <w:marLeft w:val="0"/>
          <w:marRight w:val="0"/>
          <w:marTop w:val="0"/>
          <w:marBottom w:val="0"/>
          <w:divBdr>
            <w:top w:val="none" w:sz="0" w:space="0" w:color="auto"/>
            <w:left w:val="none" w:sz="0" w:space="0" w:color="auto"/>
            <w:bottom w:val="none" w:sz="0" w:space="0" w:color="auto"/>
            <w:right w:val="none" w:sz="0" w:space="0" w:color="auto"/>
          </w:divBdr>
        </w:div>
        <w:div w:id="571546393">
          <w:marLeft w:val="0"/>
          <w:marRight w:val="0"/>
          <w:marTop w:val="0"/>
          <w:marBottom w:val="0"/>
          <w:divBdr>
            <w:top w:val="none" w:sz="0" w:space="0" w:color="auto"/>
            <w:left w:val="none" w:sz="0" w:space="0" w:color="auto"/>
            <w:bottom w:val="none" w:sz="0" w:space="0" w:color="auto"/>
            <w:right w:val="none" w:sz="0" w:space="0" w:color="auto"/>
          </w:divBdr>
        </w:div>
      </w:divsChild>
    </w:div>
    <w:div w:id="377974184">
      <w:bodyDiv w:val="1"/>
      <w:marLeft w:val="0"/>
      <w:marRight w:val="0"/>
      <w:marTop w:val="0"/>
      <w:marBottom w:val="0"/>
      <w:divBdr>
        <w:top w:val="none" w:sz="0" w:space="0" w:color="auto"/>
        <w:left w:val="none" w:sz="0" w:space="0" w:color="auto"/>
        <w:bottom w:val="none" w:sz="0" w:space="0" w:color="auto"/>
        <w:right w:val="none" w:sz="0" w:space="0" w:color="auto"/>
      </w:divBdr>
    </w:div>
    <w:div w:id="385953072">
      <w:bodyDiv w:val="1"/>
      <w:marLeft w:val="0"/>
      <w:marRight w:val="0"/>
      <w:marTop w:val="0"/>
      <w:marBottom w:val="0"/>
      <w:divBdr>
        <w:top w:val="none" w:sz="0" w:space="0" w:color="auto"/>
        <w:left w:val="none" w:sz="0" w:space="0" w:color="auto"/>
        <w:bottom w:val="none" w:sz="0" w:space="0" w:color="auto"/>
        <w:right w:val="none" w:sz="0" w:space="0" w:color="auto"/>
      </w:divBdr>
      <w:divsChild>
        <w:div w:id="1751736133">
          <w:marLeft w:val="0"/>
          <w:marRight w:val="0"/>
          <w:marTop w:val="0"/>
          <w:marBottom w:val="0"/>
          <w:divBdr>
            <w:top w:val="none" w:sz="0" w:space="0" w:color="auto"/>
            <w:left w:val="none" w:sz="0" w:space="0" w:color="auto"/>
            <w:bottom w:val="none" w:sz="0" w:space="0" w:color="auto"/>
            <w:right w:val="none" w:sz="0" w:space="0" w:color="auto"/>
          </w:divBdr>
        </w:div>
        <w:div w:id="61216138">
          <w:marLeft w:val="0"/>
          <w:marRight w:val="0"/>
          <w:marTop w:val="0"/>
          <w:marBottom w:val="0"/>
          <w:divBdr>
            <w:top w:val="none" w:sz="0" w:space="0" w:color="auto"/>
            <w:left w:val="none" w:sz="0" w:space="0" w:color="auto"/>
            <w:bottom w:val="none" w:sz="0" w:space="0" w:color="auto"/>
            <w:right w:val="none" w:sz="0" w:space="0" w:color="auto"/>
          </w:divBdr>
        </w:div>
        <w:div w:id="1470631585">
          <w:marLeft w:val="0"/>
          <w:marRight w:val="0"/>
          <w:marTop w:val="0"/>
          <w:marBottom w:val="0"/>
          <w:divBdr>
            <w:top w:val="none" w:sz="0" w:space="0" w:color="auto"/>
            <w:left w:val="none" w:sz="0" w:space="0" w:color="auto"/>
            <w:bottom w:val="none" w:sz="0" w:space="0" w:color="auto"/>
            <w:right w:val="none" w:sz="0" w:space="0" w:color="auto"/>
          </w:divBdr>
        </w:div>
        <w:div w:id="1078018973">
          <w:marLeft w:val="0"/>
          <w:marRight w:val="0"/>
          <w:marTop w:val="0"/>
          <w:marBottom w:val="0"/>
          <w:divBdr>
            <w:top w:val="none" w:sz="0" w:space="0" w:color="auto"/>
            <w:left w:val="none" w:sz="0" w:space="0" w:color="auto"/>
            <w:bottom w:val="none" w:sz="0" w:space="0" w:color="auto"/>
            <w:right w:val="none" w:sz="0" w:space="0" w:color="auto"/>
          </w:divBdr>
        </w:div>
        <w:div w:id="179897518">
          <w:marLeft w:val="0"/>
          <w:marRight w:val="0"/>
          <w:marTop w:val="0"/>
          <w:marBottom w:val="0"/>
          <w:divBdr>
            <w:top w:val="none" w:sz="0" w:space="0" w:color="auto"/>
            <w:left w:val="none" w:sz="0" w:space="0" w:color="auto"/>
            <w:bottom w:val="none" w:sz="0" w:space="0" w:color="auto"/>
            <w:right w:val="none" w:sz="0" w:space="0" w:color="auto"/>
          </w:divBdr>
        </w:div>
        <w:div w:id="2139952621">
          <w:marLeft w:val="0"/>
          <w:marRight w:val="0"/>
          <w:marTop w:val="0"/>
          <w:marBottom w:val="0"/>
          <w:divBdr>
            <w:top w:val="none" w:sz="0" w:space="0" w:color="auto"/>
            <w:left w:val="none" w:sz="0" w:space="0" w:color="auto"/>
            <w:bottom w:val="none" w:sz="0" w:space="0" w:color="auto"/>
            <w:right w:val="none" w:sz="0" w:space="0" w:color="auto"/>
          </w:divBdr>
        </w:div>
        <w:div w:id="1139498958">
          <w:marLeft w:val="0"/>
          <w:marRight w:val="0"/>
          <w:marTop w:val="0"/>
          <w:marBottom w:val="0"/>
          <w:divBdr>
            <w:top w:val="none" w:sz="0" w:space="0" w:color="auto"/>
            <w:left w:val="none" w:sz="0" w:space="0" w:color="auto"/>
            <w:bottom w:val="none" w:sz="0" w:space="0" w:color="auto"/>
            <w:right w:val="none" w:sz="0" w:space="0" w:color="auto"/>
          </w:divBdr>
        </w:div>
        <w:div w:id="2147116654">
          <w:marLeft w:val="0"/>
          <w:marRight w:val="0"/>
          <w:marTop w:val="0"/>
          <w:marBottom w:val="0"/>
          <w:divBdr>
            <w:top w:val="none" w:sz="0" w:space="0" w:color="auto"/>
            <w:left w:val="none" w:sz="0" w:space="0" w:color="auto"/>
            <w:bottom w:val="none" w:sz="0" w:space="0" w:color="auto"/>
            <w:right w:val="none" w:sz="0" w:space="0" w:color="auto"/>
          </w:divBdr>
        </w:div>
        <w:div w:id="859589576">
          <w:marLeft w:val="0"/>
          <w:marRight w:val="0"/>
          <w:marTop w:val="0"/>
          <w:marBottom w:val="0"/>
          <w:divBdr>
            <w:top w:val="none" w:sz="0" w:space="0" w:color="auto"/>
            <w:left w:val="none" w:sz="0" w:space="0" w:color="auto"/>
            <w:bottom w:val="none" w:sz="0" w:space="0" w:color="auto"/>
            <w:right w:val="none" w:sz="0" w:space="0" w:color="auto"/>
          </w:divBdr>
        </w:div>
        <w:div w:id="1572427201">
          <w:marLeft w:val="0"/>
          <w:marRight w:val="0"/>
          <w:marTop w:val="0"/>
          <w:marBottom w:val="0"/>
          <w:divBdr>
            <w:top w:val="none" w:sz="0" w:space="0" w:color="auto"/>
            <w:left w:val="none" w:sz="0" w:space="0" w:color="auto"/>
            <w:bottom w:val="none" w:sz="0" w:space="0" w:color="auto"/>
            <w:right w:val="none" w:sz="0" w:space="0" w:color="auto"/>
          </w:divBdr>
        </w:div>
        <w:div w:id="2078504456">
          <w:marLeft w:val="0"/>
          <w:marRight w:val="0"/>
          <w:marTop w:val="0"/>
          <w:marBottom w:val="0"/>
          <w:divBdr>
            <w:top w:val="none" w:sz="0" w:space="0" w:color="auto"/>
            <w:left w:val="none" w:sz="0" w:space="0" w:color="auto"/>
            <w:bottom w:val="none" w:sz="0" w:space="0" w:color="auto"/>
            <w:right w:val="none" w:sz="0" w:space="0" w:color="auto"/>
          </w:divBdr>
        </w:div>
        <w:div w:id="1242373738">
          <w:marLeft w:val="0"/>
          <w:marRight w:val="0"/>
          <w:marTop w:val="0"/>
          <w:marBottom w:val="0"/>
          <w:divBdr>
            <w:top w:val="none" w:sz="0" w:space="0" w:color="auto"/>
            <w:left w:val="none" w:sz="0" w:space="0" w:color="auto"/>
            <w:bottom w:val="none" w:sz="0" w:space="0" w:color="auto"/>
            <w:right w:val="none" w:sz="0" w:space="0" w:color="auto"/>
          </w:divBdr>
        </w:div>
        <w:div w:id="1314329824">
          <w:marLeft w:val="0"/>
          <w:marRight w:val="0"/>
          <w:marTop w:val="0"/>
          <w:marBottom w:val="0"/>
          <w:divBdr>
            <w:top w:val="none" w:sz="0" w:space="0" w:color="auto"/>
            <w:left w:val="none" w:sz="0" w:space="0" w:color="auto"/>
            <w:bottom w:val="none" w:sz="0" w:space="0" w:color="auto"/>
            <w:right w:val="none" w:sz="0" w:space="0" w:color="auto"/>
          </w:divBdr>
        </w:div>
        <w:div w:id="1348679585">
          <w:marLeft w:val="0"/>
          <w:marRight w:val="0"/>
          <w:marTop w:val="0"/>
          <w:marBottom w:val="0"/>
          <w:divBdr>
            <w:top w:val="none" w:sz="0" w:space="0" w:color="auto"/>
            <w:left w:val="none" w:sz="0" w:space="0" w:color="auto"/>
            <w:bottom w:val="none" w:sz="0" w:space="0" w:color="auto"/>
            <w:right w:val="none" w:sz="0" w:space="0" w:color="auto"/>
          </w:divBdr>
        </w:div>
        <w:div w:id="686104041">
          <w:marLeft w:val="0"/>
          <w:marRight w:val="0"/>
          <w:marTop w:val="0"/>
          <w:marBottom w:val="0"/>
          <w:divBdr>
            <w:top w:val="none" w:sz="0" w:space="0" w:color="auto"/>
            <w:left w:val="none" w:sz="0" w:space="0" w:color="auto"/>
            <w:bottom w:val="none" w:sz="0" w:space="0" w:color="auto"/>
            <w:right w:val="none" w:sz="0" w:space="0" w:color="auto"/>
          </w:divBdr>
        </w:div>
        <w:div w:id="1920867852">
          <w:marLeft w:val="0"/>
          <w:marRight w:val="0"/>
          <w:marTop w:val="0"/>
          <w:marBottom w:val="0"/>
          <w:divBdr>
            <w:top w:val="none" w:sz="0" w:space="0" w:color="auto"/>
            <w:left w:val="none" w:sz="0" w:space="0" w:color="auto"/>
            <w:bottom w:val="none" w:sz="0" w:space="0" w:color="auto"/>
            <w:right w:val="none" w:sz="0" w:space="0" w:color="auto"/>
          </w:divBdr>
        </w:div>
        <w:div w:id="1420640572">
          <w:marLeft w:val="0"/>
          <w:marRight w:val="0"/>
          <w:marTop w:val="0"/>
          <w:marBottom w:val="0"/>
          <w:divBdr>
            <w:top w:val="none" w:sz="0" w:space="0" w:color="auto"/>
            <w:left w:val="none" w:sz="0" w:space="0" w:color="auto"/>
            <w:bottom w:val="none" w:sz="0" w:space="0" w:color="auto"/>
            <w:right w:val="none" w:sz="0" w:space="0" w:color="auto"/>
          </w:divBdr>
        </w:div>
        <w:div w:id="814565506">
          <w:marLeft w:val="0"/>
          <w:marRight w:val="0"/>
          <w:marTop w:val="0"/>
          <w:marBottom w:val="0"/>
          <w:divBdr>
            <w:top w:val="none" w:sz="0" w:space="0" w:color="auto"/>
            <w:left w:val="none" w:sz="0" w:space="0" w:color="auto"/>
            <w:bottom w:val="none" w:sz="0" w:space="0" w:color="auto"/>
            <w:right w:val="none" w:sz="0" w:space="0" w:color="auto"/>
          </w:divBdr>
        </w:div>
        <w:div w:id="1393700956">
          <w:marLeft w:val="0"/>
          <w:marRight w:val="0"/>
          <w:marTop w:val="0"/>
          <w:marBottom w:val="0"/>
          <w:divBdr>
            <w:top w:val="none" w:sz="0" w:space="0" w:color="auto"/>
            <w:left w:val="none" w:sz="0" w:space="0" w:color="auto"/>
            <w:bottom w:val="none" w:sz="0" w:space="0" w:color="auto"/>
            <w:right w:val="none" w:sz="0" w:space="0" w:color="auto"/>
          </w:divBdr>
        </w:div>
        <w:div w:id="1385449298">
          <w:marLeft w:val="0"/>
          <w:marRight w:val="0"/>
          <w:marTop w:val="0"/>
          <w:marBottom w:val="0"/>
          <w:divBdr>
            <w:top w:val="none" w:sz="0" w:space="0" w:color="auto"/>
            <w:left w:val="none" w:sz="0" w:space="0" w:color="auto"/>
            <w:bottom w:val="none" w:sz="0" w:space="0" w:color="auto"/>
            <w:right w:val="none" w:sz="0" w:space="0" w:color="auto"/>
          </w:divBdr>
        </w:div>
        <w:div w:id="550581674">
          <w:marLeft w:val="0"/>
          <w:marRight w:val="0"/>
          <w:marTop w:val="0"/>
          <w:marBottom w:val="0"/>
          <w:divBdr>
            <w:top w:val="none" w:sz="0" w:space="0" w:color="auto"/>
            <w:left w:val="none" w:sz="0" w:space="0" w:color="auto"/>
            <w:bottom w:val="none" w:sz="0" w:space="0" w:color="auto"/>
            <w:right w:val="none" w:sz="0" w:space="0" w:color="auto"/>
          </w:divBdr>
        </w:div>
        <w:div w:id="1414012053">
          <w:marLeft w:val="0"/>
          <w:marRight w:val="0"/>
          <w:marTop w:val="0"/>
          <w:marBottom w:val="0"/>
          <w:divBdr>
            <w:top w:val="none" w:sz="0" w:space="0" w:color="auto"/>
            <w:left w:val="none" w:sz="0" w:space="0" w:color="auto"/>
            <w:bottom w:val="none" w:sz="0" w:space="0" w:color="auto"/>
            <w:right w:val="none" w:sz="0" w:space="0" w:color="auto"/>
          </w:divBdr>
        </w:div>
        <w:div w:id="401683442">
          <w:marLeft w:val="0"/>
          <w:marRight w:val="0"/>
          <w:marTop w:val="0"/>
          <w:marBottom w:val="0"/>
          <w:divBdr>
            <w:top w:val="none" w:sz="0" w:space="0" w:color="auto"/>
            <w:left w:val="none" w:sz="0" w:space="0" w:color="auto"/>
            <w:bottom w:val="none" w:sz="0" w:space="0" w:color="auto"/>
            <w:right w:val="none" w:sz="0" w:space="0" w:color="auto"/>
          </w:divBdr>
        </w:div>
        <w:div w:id="1393892177">
          <w:marLeft w:val="0"/>
          <w:marRight w:val="0"/>
          <w:marTop w:val="0"/>
          <w:marBottom w:val="0"/>
          <w:divBdr>
            <w:top w:val="none" w:sz="0" w:space="0" w:color="auto"/>
            <w:left w:val="none" w:sz="0" w:space="0" w:color="auto"/>
            <w:bottom w:val="none" w:sz="0" w:space="0" w:color="auto"/>
            <w:right w:val="none" w:sz="0" w:space="0" w:color="auto"/>
          </w:divBdr>
        </w:div>
        <w:div w:id="226767170">
          <w:marLeft w:val="0"/>
          <w:marRight w:val="0"/>
          <w:marTop w:val="0"/>
          <w:marBottom w:val="0"/>
          <w:divBdr>
            <w:top w:val="none" w:sz="0" w:space="0" w:color="auto"/>
            <w:left w:val="none" w:sz="0" w:space="0" w:color="auto"/>
            <w:bottom w:val="none" w:sz="0" w:space="0" w:color="auto"/>
            <w:right w:val="none" w:sz="0" w:space="0" w:color="auto"/>
          </w:divBdr>
        </w:div>
        <w:div w:id="887228628">
          <w:marLeft w:val="0"/>
          <w:marRight w:val="0"/>
          <w:marTop w:val="0"/>
          <w:marBottom w:val="0"/>
          <w:divBdr>
            <w:top w:val="none" w:sz="0" w:space="0" w:color="auto"/>
            <w:left w:val="none" w:sz="0" w:space="0" w:color="auto"/>
            <w:bottom w:val="none" w:sz="0" w:space="0" w:color="auto"/>
            <w:right w:val="none" w:sz="0" w:space="0" w:color="auto"/>
          </w:divBdr>
        </w:div>
        <w:div w:id="1157646764">
          <w:marLeft w:val="0"/>
          <w:marRight w:val="0"/>
          <w:marTop w:val="0"/>
          <w:marBottom w:val="0"/>
          <w:divBdr>
            <w:top w:val="none" w:sz="0" w:space="0" w:color="auto"/>
            <w:left w:val="none" w:sz="0" w:space="0" w:color="auto"/>
            <w:bottom w:val="none" w:sz="0" w:space="0" w:color="auto"/>
            <w:right w:val="none" w:sz="0" w:space="0" w:color="auto"/>
          </w:divBdr>
        </w:div>
        <w:div w:id="1518497997">
          <w:marLeft w:val="0"/>
          <w:marRight w:val="0"/>
          <w:marTop w:val="0"/>
          <w:marBottom w:val="0"/>
          <w:divBdr>
            <w:top w:val="none" w:sz="0" w:space="0" w:color="auto"/>
            <w:left w:val="none" w:sz="0" w:space="0" w:color="auto"/>
            <w:bottom w:val="none" w:sz="0" w:space="0" w:color="auto"/>
            <w:right w:val="none" w:sz="0" w:space="0" w:color="auto"/>
          </w:divBdr>
        </w:div>
        <w:div w:id="303195474">
          <w:marLeft w:val="0"/>
          <w:marRight w:val="0"/>
          <w:marTop w:val="0"/>
          <w:marBottom w:val="0"/>
          <w:divBdr>
            <w:top w:val="none" w:sz="0" w:space="0" w:color="auto"/>
            <w:left w:val="none" w:sz="0" w:space="0" w:color="auto"/>
            <w:bottom w:val="none" w:sz="0" w:space="0" w:color="auto"/>
            <w:right w:val="none" w:sz="0" w:space="0" w:color="auto"/>
          </w:divBdr>
        </w:div>
        <w:div w:id="616640759">
          <w:marLeft w:val="0"/>
          <w:marRight w:val="0"/>
          <w:marTop w:val="0"/>
          <w:marBottom w:val="0"/>
          <w:divBdr>
            <w:top w:val="none" w:sz="0" w:space="0" w:color="auto"/>
            <w:left w:val="none" w:sz="0" w:space="0" w:color="auto"/>
            <w:bottom w:val="none" w:sz="0" w:space="0" w:color="auto"/>
            <w:right w:val="none" w:sz="0" w:space="0" w:color="auto"/>
          </w:divBdr>
        </w:div>
        <w:div w:id="188103428">
          <w:marLeft w:val="0"/>
          <w:marRight w:val="0"/>
          <w:marTop w:val="0"/>
          <w:marBottom w:val="0"/>
          <w:divBdr>
            <w:top w:val="none" w:sz="0" w:space="0" w:color="auto"/>
            <w:left w:val="none" w:sz="0" w:space="0" w:color="auto"/>
            <w:bottom w:val="none" w:sz="0" w:space="0" w:color="auto"/>
            <w:right w:val="none" w:sz="0" w:space="0" w:color="auto"/>
          </w:divBdr>
        </w:div>
        <w:div w:id="355622566">
          <w:marLeft w:val="0"/>
          <w:marRight w:val="0"/>
          <w:marTop w:val="0"/>
          <w:marBottom w:val="0"/>
          <w:divBdr>
            <w:top w:val="none" w:sz="0" w:space="0" w:color="auto"/>
            <w:left w:val="none" w:sz="0" w:space="0" w:color="auto"/>
            <w:bottom w:val="none" w:sz="0" w:space="0" w:color="auto"/>
            <w:right w:val="none" w:sz="0" w:space="0" w:color="auto"/>
          </w:divBdr>
        </w:div>
        <w:div w:id="507796894">
          <w:marLeft w:val="0"/>
          <w:marRight w:val="0"/>
          <w:marTop w:val="0"/>
          <w:marBottom w:val="0"/>
          <w:divBdr>
            <w:top w:val="none" w:sz="0" w:space="0" w:color="auto"/>
            <w:left w:val="none" w:sz="0" w:space="0" w:color="auto"/>
            <w:bottom w:val="none" w:sz="0" w:space="0" w:color="auto"/>
            <w:right w:val="none" w:sz="0" w:space="0" w:color="auto"/>
          </w:divBdr>
        </w:div>
        <w:div w:id="470826370">
          <w:marLeft w:val="0"/>
          <w:marRight w:val="0"/>
          <w:marTop w:val="0"/>
          <w:marBottom w:val="0"/>
          <w:divBdr>
            <w:top w:val="none" w:sz="0" w:space="0" w:color="auto"/>
            <w:left w:val="none" w:sz="0" w:space="0" w:color="auto"/>
            <w:bottom w:val="none" w:sz="0" w:space="0" w:color="auto"/>
            <w:right w:val="none" w:sz="0" w:space="0" w:color="auto"/>
          </w:divBdr>
        </w:div>
        <w:div w:id="1357393112">
          <w:marLeft w:val="0"/>
          <w:marRight w:val="0"/>
          <w:marTop w:val="0"/>
          <w:marBottom w:val="0"/>
          <w:divBdr>
            <w:top w:val="none" w:sz="0" w:space="0" w:color="auto"/>
            <w:left w:val="none" w:sz="0" w:space="0" w:color="auto"/>
            <w:bottom w:val="none" w:sz="0" w:space="0" w:color="auto"/>
            <w:right w:val="none" w:sz="0" w:space="0" w:color="auto"/>
          </w:divBdr>
        </w:div>
        <w:div w:id="19479859">
          <w:marLeft w:val="0"/>
          <w:marRight w:val="0"/>
          <w:marTop w:val="0"/>
          <w:marBottom w:val="0"/>
          <w:divBdr>
            <w:top w:val="none" w:sz="0" w:space="0" w:color="auto"/>
            <w:left w:val="none" w:sz="0" w:space="0" w:color="auto"/>
            <w:bottom w:val="none" w:sz="0" w:space="0" w:color="auto"/>
            <w:right w:val="none" w:sz="0" w:space="0" w:color="auto"/>
          </w:divBdr>
        </w:div>
        <w:div w:id="1960837376">
          <w:marLeft w:val="0"/>
          <w:marRight w:val="0"/>
          <w:marTop w:val="0"/>
          <w:marBottom w:val="0"/>
          <w:divBdr>
            <w:top w:val="none" w:sz="0" w:space="0" w:color="auto"/>
            <w:left w:val="none" w:sz="0" w:space="0" w:color="auto"/>
            <w:bottom w:val="none" w:sz="0" w:space="0" w:color="auto"/>
            <w:right w:val="none" w:sz="0" w:space="0" w:color="auto"/>
          </w:divBdr>
        </w:div>
        <w:div w:id="1636985073">
          <w:marLeft w:val="0"/>
          <w:marRight w:val="0"/>
          <w:marTop w:val="0"/>
          <w:marBottom w:val="0"/>
          <w:divBdr>
            <w:top w:val="none" w:sz="0" w:space="0" w:color="auto"/>
            <w:left w:val="none" w:sz="0" w:space="0" w:color="auto"/>
            <w:bottom w:val="none" w:sz="0" w:space="0" w:color="auto"/>
            <w:right w:val="none" w:sz="0" w:space="0" w:color="auto"/>
          </w:divBdr>
        </w:div>
        <w:div w:id="50690748">
          <w:marLeft w:val="0"/>
          <w:marRight w:val="0"/>
          <w:marTop w:val="0"/>
          <w:marBottom w:val="0"/>
          <w:divBdr>
            <w:top w:val="none" w:sz="0" w:space="0" w:color="auto"/>
            <w:left w:val="none" w:sz="0" w:space="0" w:color="auto"/>
            <w:bottom w:val="none" w:sz="0" w:space="0" w:color="auto"/>
            <w:right w:val="none" w:sz="0" w:space="0" w:color="auto"/>
          </w:divBdr>
        </w:div>
        <w:div w:id="1035158988">
          <w:marLeft w:val="0"/>
          <w:marRight w:val="0"/>
          <w:marTop w:val="0"/>
          <w:marBottom w:val="0"/>
          <w:divBdr>
            <w:top w:val="none" w:sz="0" w:space="0" w:color="auto"/>
            <w:left w:val="none" w:sz="0" w:space="0" w:color="auto"/>
            <w:bottom w:val="none" w:sz="0" w:space="0" w:color="auto"/>
            <w:right w:val="none" w:sz="0" w:space="0" w:color="auto"/>
          </w:divBdr>
        </w:div>
        <w:div w:id="1276870533">
          <w:marLeft w:val="0"/>
          <w:marRight w:val="0"/>
          <w:marTop w:val="0"/>
          <w:marBottom w:val="0"/>
          <w:divBdr>
            <w:top w:val="none" w:sz="0" w:space="0" w:color="auto"/>
            <w:left w:val="none" w:sz="0" w:space="0" w:color="auto"/>
            <w:bottom w:val="none" w:sz="0" w:space="0" w:color="auto"/>
            <w:right w:val="none" w:sz="0" w:space="0" w:color="auto"/>
          </w:divBdr>
        </w:div>
        <w:div w:id="876545065">
          <w:marLeft w:val="0"/>
          <w:marRight w:val="0"/>
          <w:marTop w:val="0"/>
          <w:marBottom w:val="0"/>
          <w:divBdr>
            <w:top w:val="none" w:sz="0" w:space="0" w:color="auto"/>
            <w:left w:val="none" w:sz="0" w:space="0" w:color="auto"/>
            <w:bottom w:val="none" w:sz="0" w:space="0" w:color="auto"/>
            <w:right w:val="none" w:sz="0" w:space="0" w:color="auto"/>
          </w:divBdr>
        </w:div>
      </w:divsChild>
    </w:div>
    <w:div w:id="391849913">
      <w:bodyDiv w:val="1"/>
      <w:marLeft w:val="0"/>
      <w:marRight w:val="0"/>
      <w:marTop w:val="0"/>
      <w:marBottom w:val="0"/>
      <w:divBdr>
        <w:top w:val="none" w:sz="0" w:space="0" w:color="auto"/>
        <w:left w:val="none" w:sz="0" w:space="0" w:color="auto"/>
        <w:bottom w:val="none" w:sz="0" w:space="0" w:color="auto"/>
        <w:right w:val="none" w:sz="0" w:space="0" w:color="auto"/>
      </w:divBdr>
    </w:div>
    <w:div w:id="426734270">
      <w:bodyDiv w:val="1"/>
      <w:marLeft w:val="0"/>
      <w:marRight w:val="0"/>
      <w:marTop w:val="0"/>
      <w:marBottom w:val="0"/>
      <w:divBdr>
        <w:top w:val="none" w:sz="0" w:space="0" w:color="auto"/>
        <w:left w:val="none" w:sz="0" w:space="0" w:color="auto"/>
        <w:bottom w:val="none" w:sz="0" w:space="0" w:color="auto"/>
        <w:right w:val="none" w:sz="0" w:space="0" w:color="auto"/>
      </w:divBdr>
    </w:div>
    <w:div w:id="462431672">
      <w:bodyDiv w:val="1"/>
      <w:marLeft w:val="0"/>
      <w:marRight w:val="0"/>
      <w:marTop w:val="0"/>
      <w:marBottom w:val="0"/>
      <w:divBdr>
        <w:top w:val="none" w:sz="0" w:space="0" w:color="auto"/>
        <w:left w:val="none" w:sz="0" w:space="0" w:color="auto"/>
        <w:bottom w:val="none" w:sz="0" w:space="0" w:color="auto"/>
        <w:right w:val="none" w:sz="0" w:space="0" w:color="auto"/>
      </w:divBdr>
    </w:div>
    <w:div w:id="508980798">
      <w:bodyDiv w:val="1"/>
      <w:marLeft w:val="0"/>
      <w:marRight w:val="0"/>
      <w:marTop w:val="0"/>
      <w:marBottom w:val="0"/>
      <w:divBdr>
        <w:top w:val="none" w:sz="0" w:space="0" w:color="auto"/>
        <w:left w:val="none" w:sz="0" w:space="0" w:color="auto"/>
        <w:bottom w:val="none" w:sz="0" w:space="0" w:color="auto"/>
        <w:right w:val="none" w:sz="0" w:space="0" w:color="auto"/>
      </w:divBdr>
    </w:div>
    <w:div w:id="535505588">
      <w:bodyDiv w:val="1"/>
      <w:marLeft w:val="0"/>
      <w:marRight w:val="0"/>
      <w:marTop w:val="0"/>
      <w:marBottom w:val="0"/>
      <w:divBdr>
        <w:top w:val="none" w:sz="0" w:space="0" w:color="auto"/>
        <w:left w:val="none" w:sz="0" w:space="0" w:color="auto"/>
        <w:bottom w:val="none" w:sz="0" w:space="0" w:color="auto"/>
        <w:right w:val="none" w:sz="0" w:space="0" w:color="auto"/>
      </w:divBdr>
      <w:divsChild>
        <w:div w:id="1931548621">
          <w:marLeft w:val="0"/>
          <w:marRight w:val="0"/>
          <w:marTop w:val="0"/>
          <w:marBottom w:val="0"/>
          <w:divBdr>
            <w:top w:val="none" w:sz="0" w:space="0" w:color="auto"/>
            <w:left w:val="none" w:sz="0" w:space="0" w:color="auto"/>
            <w:bottom w:val="none" w:sz="0" w:space="0" w:color="auto"/>
            <w:right w:val="none" w:sz="0" w:space="0" w:color="auto"/>
          </w:divBdr>
        </w:div>
      </w:divsChild>
    </w:div>
    <w:div w:id="543373478">
      <w:bodyDiv w:val="1"/>
      <w:marLeft w:val="0"/>
      <w:marRight w:val="0"/>
      <w:marTop w:val="0"/>
      <w:marBottom w:val="0"/>
      <w:divBdr>
        <w:top w:val="none" w:sz="0" w:space="0" w:color="auto"/>
        <w:left w:val="none" w:sz="0" w:space="0" w:color="auto"/>
        <w:bottom w:val="none" w:sz="0" w:space="0" w:color="auto"/>
        <w:right w:val="none" w:sz="0" w:space="0" w:color="auto"/>
      </w:divBdr>
    </w:div>
    <w:div w:id="645159705">
      <w:bodyDiv w:val="1"/>
      <w:marLeft w:val="0"/>
      <w:marRight w:val="0"/>
      <w:marTop w:val="0"/>
      <w:marBottom w:val="0"/>
      <w:divBdr>
        <w:top w:val="none" w:sz="0" w:space="0" w:color="auto"/>
        <w:left w:val="none" w:sz="0" w:space="0" w:color="auto"/>
        <w:bottom w:val="none" w:sz="0" w:space="0" w:color="auto"/>
        <w:right w:val="none" w:sz="0" w:space="0" w:color="auto"/>
      </w:divBdr>
    </w:div>
    <w:div w:id="671490310">
      <w:bodyDiv w:val="1"/>
      <w:marLeft w:val="0"/>
      <w:marRight w:val="0"/>
      <w:marTop w:val="0"/>
      <w:marBottom w:val="0"/>
      <w:divBdr>
        <w:top w:val="none" w:sz="0" w:space="0" w:color="auto"/>
        <w:left w:val="none" w:sz="0" w:space="0" w:color="auto"/>
        <w:bottom w:val="none" w:sz="0" w:space="0" w:color="auto"/>
        <w:right w:val="none" w:sz="0" w:space="0" w:color="auto"/>
      </w:divBdr>
    </w:div>
    <w:div w:id="689726538">
      <w:bodyDiv w:val="1"/>
      <w:marLeft w:val="0"/>
      <w:marRight w:val="0"/>
      <w:marTop w:val="0"/>
      <w:marBottom w:val="0"/>
      <w:divBdr>
        <w:top w:val="none" w:sz="0" w:space="0" w:color="auto"/>
        <w:left w:val="none" w:sz="0" w:space="0" w:color="auto"/>
        <w:bottom w:val="none" w:sz="0" w:space="0" w:color="auto"/>
        <w:right w:val="none" w:sz="0" w:space="0" w:color="auto"/>
      </w:divBdr>
    </w:div>
    <w:div w:id="696856625">
      <w:bodyDiv w:val="1"/>
      <w:marLeft w:val="0"/>
      <w:marRight w:val="0"/>
      <w:marTop w:val="0"/>
      <w:marBottom w:val="0"/>
      <w:divBdr>
        <w:top w:val="none" w:sz="0" w:space="0" w:color="auto"/>
        <w:left w:val="none" w:sz="0" w:space="0" w:color="auto"/>
        <w:bottom w:val="none" w:sz="0" w:space="0" w:color="auto"/>
        <w:right w:val="none" w:sz="0" w:space="0" w:color="auto"/>
      </w:divBdr>
      <w:divsChild>
        <w:div w:id="1053847205">
          <w:marLeft w:val="0"/>
          <w:marRight w:val="0"/>
          <w:marTop w:val="0"/>
          <w:marBottom w:val="0"/>
          <w:divBdr>
            <w:top w:val="none" w:sz="0" w:space="0" w:color="auto"/>
            <w:left w:val="none" w:sz="0" w:space="0" w:color="auto"/>
            <w:bottom w:val="none" w:sz="0" w:space="0" w:color="auto"/>
            <w:right w:val="none" w:sz="0" w:space="0" w:color="auto"/>
          </w:divBdr>
        </w:div>
        <w:div w:id="1697273882">
          <w:marLeft w:val="0"/>
          <w:marRight w:val="0"/>
          <w:marTop w:val="0"/>
          <w:marBottom w:val="0"/>
          <w:divBdr>
            <w:top w:val="none" w:sz="0" w:space="0" w:color="auto"/>
            <w:left w:val="none" w:sz="0" w:space="0" w:color="auto"/>
            <w:bottom w:val="none" w:sz="0" w:space="0" w:color="auto"/>
            <w:right w:val="none" w:sz="0" w:space="0" w:color="auto"/>
          </w:divBdr>
        </w:div>
        <w:div w:id="1879588251">
          <w:marLeft w:val="0"/>
          <w:marRight w:val="0"/>
          <w:marTop w:val="0"/>
          <w:marBottom w:val="0"/>
          <w:divBdr>
            <w:top w:val="none" w:sz="0" w:space="0" w:color="auto"/>
            <w:left w:val="none" w:sz="0" w:space="0" w:color="auto"/>
            <w:bottom w:val="none" w:sz="0" w:space="0" w:color="auto"/>
            <w:right w:val="none" w:sz="0" w:space="0" w:color="auto"/>
          </w:divBdr>
        </w:div>
        <w:div w:id="201669604">
          <w:marLeft w:val="0"/>
          <w:marRight w:val="0"/>
          <w:marTop w:val="0"/>
          <w:marBottom w:val="0"/>
          <w:divBdr>
            <w:top w:val="none" w:sz="0" w:space="0" w:color="auto"/>
            <w:left w:val="none" w:sz="0" w:space="0" w:color="auto"/>
            <w:bottom w:val="none" w:sz="0" w:space="0" w:color="auto"/>
            <w:right w:val="none" w:sz="0" w:space="0" w:color="auto"/>
          </w:divBdr>
        </w:div>
        <w:div w:id="617680296">
          <w:marLeft w:val="0"/>
          <w:marRight w:val="0"/>
          <w:marTop w:val="0"/>
          <w:marBottom w:val="0"/>
          <w:divBdr>
            <w:top w:val="none" w:sz="0" w:space="0" w:color="auto"/>
            <w:left w:val="none" w:sz="0" w:space="0" w:color="auto"/>
            <w:bottom w:val="none" w:sz="0" w:space="0" w:color="auto"/>
            <w:right w:val="none" w:sz="0" w:space="0" w:color="auto"/>
          </w:divBdr>
        </w:div>
        <w:div w:id="72970076">
          <w:marLeft w:val="0"/>
          <w:marRight w:val="0"/>
          <w:marTop w:val="0"/>
          <w:marBottom w:val="0"/>
          <w:divBdr>
            <w:top w:val="none" w:sz="0" w:space="0" w:color="auto"/>
            <w:left w:val="none" w:sz="0" w:space="0" w:color="auto"/>
            <w:bottom w:val="none" w:sz="0" w:space="0" w:color="auto"/>
            <w:right w:val="none" w:sz="0" w:space="0" w:color="auto"/>
          </w:divBdr>
        </w:div>
        <w:div w:id="1401636802">
          <w:marLeft w:val="0"/>
          <w:marRight w:val="0"/>
          <w:marTop w:val="0"/>
          <w:marBottom w:val="0"/>
          <w:divBdr>
            <w:top w:val="none" w:sz="0" w:space="0" w:color="auto"/>
            <w:left w:val="none" w:sz="0" w:space="0" w:color="auto"/>
            <w:bottom w:val="none" w:sz="0" w:space="0" w:color="auto"/>
            <w:right w:val="none" w:sz="0" w:space="0" w:color="auto"/>
          </w:divBdr>
        </w:div>
        <w:div w:id="1794782659">
          <w:marLeft w:val="0"/>
          <w:marRight w:val="0"/>
          <w:marTop w:val="0"/>
          <w:marBottom w:val="0"/>
          <w:divBdr>
            <w:top w:val="none" w:sz="0" w:space="0" w:color="auto"/>
            <w:left w:val="none" w:sz="0" w:space="0" w:color="auto"/>
            <w:bottom w:val="none" w:sz="0" w:space="0" w:color="auto"/>
            <w:right w:val="none" w:sz="0" w:space="0" w:color="auto"/>
          </w:divBdr>
        </w:div>
        <w:div w:id="312412985">
          <w:marLeft w:val="0"/>
          <w:marRight w:val="0"/>
          <w:marTop w:val="0"/>
          <w:marBottom w:val="0"/>
          <w:divBdr>
            <w:top w:val="none" w:sz="0" w:space="0" w:color="auto"/>
            <w:left w:val="none" w:sz="0" w:space="0" w:color="auto"/>
            <w:bottom w:val="none" w:sz="0" w:space="0" w:color="auto"/>
            <w:right w:val="none" w:sz="0" w:space="0" w:color="auto"/>
          </w:divBdr>
        </w:div>
        <w:div w:id="351491612">
          <w:marLeft w:val="0"/>
          <w:marRight w:val="0"/>
          <w:marTop w:val="0"/>
          <w:marBottom w:val="0"/>
          <w:divBdr>
            <w:top w:val="none" w:sz="0" w:space="0" w:color="auto"/>
            <w:left w:val="none" w:sz="0" w:space="0" w:color="auto"/>
            <w:bottom w:val="none" w:sz="0" w:space="0" w:color="auto"/>
            <w:right w:val="none" w:sz="0" w:space="0" w:color="auto"/>
          </w:divBdr>
        </w:div>
        <w:div w:id="118037228">
          <w:marLeft w:val="0"/>
          <w:marRight w:val="0"/>
          <w:marTop w:val="0"/>
          <w:marBottom w:val="0"/>
          <w:divBdr>
            <w:top w:val="none" w:sz="0" w:space="0" w:color="auto"/>
            <w:left w:val="none" w:sz="0" w:space="0" w:color="auto"/>
            <w:bottom w:val="none" w:sz="0" w:space="0" w:color="auto"/>
            <w:right w:val="none" w:sz="0" w:space="0" w:color="auto"/>
          </w:divBdr>
        </w:div>
        <w:div w:id="1880318458">
          <w:marLeft w:val="0"/>
          <w:marRight w:val="0"/>
          <w:marTop w:val="0"/>
          <w:marBottom w:val="0"/>
          <w:divBdr>
            <w:top w:val="none" w:sz="0" w:space="0" w:color="auto"/>
            <w:left w:val="none" w:sz="0" w:space="0" w:color="auto"/>
            <w:bottom w:val="none" w:sz="0" w:space="0" w:color="auto"/>
            <w:right w:val="none" w:sz="0" w:space="0" w:color="auto"/>
          </w:divBdr>
        </w:div>
        <w:div w:id="1371298538">
          <w:marLeft w:val="0"/>
          <w:marRight w:val="0"/>
          <w:marTop w:val="0"/>
          <w:marBottom w:val="0"/>
          <w:divBdr>
            <w:top w:val="none" w:sz="0" w:space="0" w:color="auto"/>
            <w:left w:val="none" w:sz="0" w:space="0" w:color="auto"/>
            <w:bottom w:val="none" w:sz="0" w:space="0" w:color="auto"/>
            <w:right w:val="none" w:sz="0" w:space="0" w:color="auto"/>
          </w:divBdr>
        </w:div>
        <w:div w:id="1399861175">
          <w:marLeft w:val="0"/>
          <w:marRight w:val="0"/>
          <w:marTop w:val="0"/>
          <w:marBottom w:val="0"/>
          <w:divBdr>
            <w:top w:val="none" w:sz="0" w:space="0" w:color="auto"/>
            <w:left w:val="none" w:sz="0" w:space="0" w:color="auto"/>
            <w:bottom w:val="none" w:sz="0" w:space="0" w:color="auto"/>
            <w:right w:val="none" w:sz="0" w:space="0" w:color="auto"/>
          </w:divBdr>
        </w:div>
        <w:div w:id="239558427">
          <w:marLeft w:val="0"/>
          <w:marRight w:val="0"/>
          <w:marTop w:val="0"/>
          <w:marBottom w:val="0"/>
          <w:divBdr>
            <w:top w:val="none" w:sz="0" w:space="0" w:color="auto"/>
            <w:left w:val="none" w:sz="0" w:space="0" w:color="auto"/>
            <w:bottom w:val="none" w:sz="0" w:space="0" w:color="auto"/>
            <w:right w:val="none" w:sz="0" w:space="0" w:color="auto"/>
          </w:divBdr>
        </w:div>
        <w:div w:id="765685702">
          <w:marLeft w:val="0"/>
          <w:marRight w:val="0"/>
          <w:marTop w:val="0"/>
          <w:marBottom w:val="0"/>
          <w:divBdr>
            <w:top w:val="none" w:sz="0" w:space="0" w:color="auto"/>
            <w:left w:val="none" w:sz="0" w:space="0" w:color="auto"/>
            <w:bottom w:val="none" w:sz="0" w:space="0" w:color="auto"/>
            <w:right w:val="none" w:sz="0" w:space="0" w:color="auto"/>
          </w:divBdr>
        </w:div>
        <w:div w:id="546991960">
          <w:marLeft w:val="0"/>
          <w:marRight w:val="0"/>
          <w:marTop w:val="0"/>
          <w:marBottom w:val="0"/>
          <w:divBdr>
            <w:top w:val="none" w:sz="0" w:space="0" w:color="auto"/>
            <w:left w:val="none" w:sz="0" w:space="0" w:color="auto"/>
            <w:bottom w:val="none" w:sz="0" w:space="0" w:color="auto"/>
            <w:right w:val="none" w:sz="0" w:space="0" w:color="auto"/>
          </w:divBdr>
        </w:div>
        <w:div w:id="886992530">
          <w:marLeft w:val="0"/>
          <w:marRight w:val="0"/>
          <w:marTop w:val="0"/>
          <w:marBottom w:val="0"/>
          <w:divBdr>
            <w:top w:val="none" w:sz="0" w:space="0" w:color="auto"/>
            <w:left w:val="none" w:sz="0" w:space="0" w:color="auto"/>
            <w:bottom w:val="none" w:sz="0" w:space="0" w:color="auto"/>
            <w:right w:val="none" w:sz="0" w:space="0" w:color="auto"/>
          </w:divBdr>
        </w:div>
        <w:div w:id="64576980">
          <w:marLeft w:val="0"/>
          <w:marRight w:val="0"/>
          <w:marTop w:val="0"/>
          <w:marBottom w:val="0"/>
          <w:divBdr>
            <w:top w:val="none" w:sz="0" w:space="0" w:color="auto"/>
            <w:left w:val="none" w:sz="0" w:space="0" w:color="auto"/>
            <w:bottom w:val="none" w:sz="0" w:space="0" w:color="auto"/>
            <w:right w:val="none" w:sz="0" w:space="0" w:color="auto"/>
          </w:divBdr>
        </w:div>
        <w:div w:id="760758445">
          <w:marLeft w:val="0"/>
          <w:marRight w:val="0"/>
          <w:marTop w:val="0"/>
          <w:marBottom w:val="0"/>
          <w:divBdr>
            <w:top w:val="none" w:sz="0" w:space="0" w:color="auto"/>
            <w:left w:val="none" w:sz="0" w:space="0" w:color="auto"/>
            <w:bottom w:val="none" w:sz="0" w:space="0" w:color="auto"/>
            <w:right w:val="none" w:sz="0" w:space="0" w:color="auto"/>
          </w:divBdr>
        </w:div>
        <w:div w:id="1517499403">
          <w:marLeft w:val="0"/>
          <w:marRight w:val="0"/>
          <w:marTop w:val="0"/>
          <w:marBottom w:val="0"/>
          <w:divBdr>
            <w:top w:val="none" w:sz="0" w:space="0" w:color="auto"/>
            <w:left w:val="none" w:sz="0" w:space="0" w:color="auto"/>
            <w:bottom w:val="none" w:sz="0" w:space="0" w:color="auto"/>
            <w:right w:val="none" w:sz="0" w:space="0" w:color="auto"/>
          </w:divBdr>
        </w:div>
        <w:div w:id="487593173">
          <w:marLeft w:val="0"/>
          <w:marRight w:val="0"/>
          <w:marTop w:val="0"/>
          <w:marBottom w:val="0"/>
          <w:divBdr>
            <w:top w:val="none" w:sz="0" w:space="0" w:color="auto"/>
            <w:left w:val="none" w:sz="0" w:space="0" w:color="auto"/>
            <w:bottom w:val="none" w:sz="0" w:space="0" w:color="auto"/>
            <w:right w:val="none" w:sz="0" w:space="0" w:color="auto"/>
          </w:divBdr>
        </w:div>
        <w:div w:id="1041981334">
          <w:marLeft w:val="0"/>
          <w:marRight w:val="0"/>
          <w:marTop w:val="0"/>
          <w:marBottom w:val="0"/>
          <w:divBdr>
            <w:top w:val="none" w:sz="0" w:space="0" w:color="auto"/>
            <w:left w:val="none" w:sz="0" w:space="0" w:color="auto"/>
            <w:bottom w:val="none" w:sz="0" w:space="0" w:color="auto"/>
            <w:right w:val="none" w:sz="0" w:space="0" w:color="auto"/>
          </w:divBdr>
        </w:div>
        <w:div w:id="553856982">
          <w:marLeft w:val="0"/>
          <w:marRight w:val="0"/>
          <w:marTop w:val="0"/>
          <w:marBottom w:val="0"/>
          <w:divBdr>
            <w:top w:val="none" w:sz="0" w:space="0" w:color="auto"/>
            <w:left w:val="none" w:sz="0" w:space="0" w:color="auto"/>
            <w:bottom w:val="none" w:sz="0" w:space="0" w:color="auto"/>
            <w:right w:val="none" w:sz="0" w:space="0" w:color="auto"/>
          </w:divBdr>
        </w:div>
        <w:div w:id="1153327265">
          <w:marLeft w:val="0"/>
          <w:marRight w:val="0"/>
          <w:marTop w:val="0"/>
          <w:marBottom w:val="0"/>
          <w:divBdr>
            <w:top w:val="none" w:sz="0" w:space="0" w:color="auto"/>
            <w:left w:val="none" w:sz="0" w:space="0" w:color="auto"/>
            <w:bottom w:val="none" w:sz="0" w:space="0" w:color="auto"/>
            <w:right w:val="none" w:sz="0" w:space="0" w:color="auto"/>
          </w:divBdr>
        </w:div>
        <w:div w:id="814031390">
          <w:marLeft w:val="0"/>
          <w:marRight w:val="0"/>
          <w:marTop w:val="0"/>
          <w:marBottom w:val="0"/>
          <w:divBdr>
            <w:top w:val="none" w:sz="0" w:space="0" w:color="auto"/>
            <w:left w:val="none" w:sz="0" w:space="0" w:color="auto"/>
            <w:bottom w:val="none" w:sz="0" w:space="0" w:color="auto"/>
            <w:right w:val="none" w:sz="0" w:space="0" w:color="auto"/>
          </w:divBdr>
        </w:div>
        <w:div w:id="1999072500">
          <w:marLeft w:val="0"/>
          <w:marRight w:val="0"/>
          <w:marTop w:val="0"/>
          <w:marBottom w:val="0"/>
          <w:divBdr>
            <w:top w:val="none" w:sz="0" w:space="0" w:color="auto"/>
            <w:left w:val="none" w:sz="0" w:space="0" w:color="auto"/>
            <w:bottom w:val="none" w:sz="0" w:space="0" w:color="auto"/>
            <w:right w:val="none" w:sz="0" w:space="0" w:color="auto"/>
          </w:divBdr>
        </w:div>
        <w:div w:id="138689024">
          <w:marLeft w:val="0"/>
          <w:marRight w:val="0"/>
          <w:marTop w:val="0"/>
          <w:marBottom w:val="0"/>
          <w:divBdr>
            <w:top w:val="none" w:sz="0" w:space="0" w:color="auto"/>
            <w:left w:val="none" w:sz="0" w:space="0" w:color="auto"/>
            <w:bottom w:val="none" w:sz="0" w:space="0" w:color="auto"/>
            <w:right w:val="none" w:sz="0" w:space="0" w:color="auto"/>
          </w:divBdr>
        </w:div>
        <w:div w:id="921331928">
          <w:marLeft w:val="0"/>
          <w:marRight w:val="0"/>
          <w:marTop w:val="0"/>
          <w:marBottom w:val="0"/>
          <w:divBdr>
            <w:top w:val="none" w:sz="0" w:space="0" w:color="auto"/>
            <w:left w:val="none" w:sz="0" w:space="0" w:color="auto"/>
            <w:bottom w:val="none" w:sz="0" w:space="0" w:color="auto"/>
            <w:right w:val="none" w:sz="0" w:space="0" w:color="auto"/>
          </w:divBdr>
        </w:div>
        <w:div w:id="1237322042">
          <w:marLeft w:val="0"/>
          <w:marRight w:val="0"/>
          <w:marTop w:val="0"/>
          <w:marBottom w:val="0"/>
          <w:divBdr>
            <w:top w:val="none" w:sz="0" w:space="0" w:color="auto"/>
            <w:left w:val="none" w:sz="0" w:space="0" w:color="auto"/>
            <w:bottom w:val="none" w:sz="0" w:space="0" w:color="auto"/>
            <w:right w:val="none" w:sz="0" w:space="0" w:color="auto"/>
          </w:divBdr>
        </w:div>
        <w:div w:id="1933967914">
          <w:marLeft w:val="0"/>
          <w:marRight w:val="0"/>
          <w:marTop w:val="0"/>
          <w:marBottom w:val="0"/>
          <w:divBdr>
            <w:top w:val="none" w:sz="0" w:space="0" w:color="auto"/>
            <w:left w:val="none" w:sz="0" w:space="0" w:color="auto"/>
            <w:bottom w:val="none" w:sz="0" w:space="0" w:color="auto"/>
            <w:right w:val="none" w:sz="0" w:space="0" w:color="auto"/>
          </w:divBdr>
        </w:div>
        <w:div w:id="546920476">
          <w:marLeft w:val="0"/>
          <w:marRight w:val="0"/>
          <w:marTop w:val="0"/>
          <w:marBottom w:val="0"/>
          <w:divBdr>
            <w:top w:val="none" w:sz="0" w:space="0" w:color="auto"/>
            <w:left w:val="none" w:sz="0" w:space="0" w:color="auto"/>
            <w:bottom w:val="none" w:sz="0" w:space="0" w:color="auto"/>
            <w:right w:val="none" w:sz="0" w:space="0" w:color="auto"/>
          </w:divBdr>
        </w:div>
        <w:div w:id="1163426732">
          <w:marLeft w:val="0"/>
          <w:marRight w:val="0"/>
          <w:marTop w:val="0"/>
          <w:marBottom w:val="0"/>
          <w:divBdr>
            <w:top w:val="none" w:sz="0" w:space="0" w:color="auto"/>
            <w:left w:val="none" w:sz="0" w:space="0" w:color="auto"/>
            <w:bottom w:val="none" w:sz="0" w:space="0" w:color="auto"/>
            <w:right w:val="none" w:sz="0" w:space="0" w:color="auto"/>
          </w:divBdr>
        </w:div>
        <w:div w:id="475537636">
          <w:marLeft w:val="0"/>
          <w:marRight w:val="0"/>
          <w:marTop w:val="0"/>
          <w:marBottom w:val="0"/>
          <w:divBdr>
            <w:top w:val="none" w:sz="0" w:space="0" w:color="auto"/>
            <w:left w:val="none" w:sz="0" w:space="0" w:color="auto"/>
            <w:bottom w:val="none" w:sz="0" w:space="0" w:color="auto"/>
            <w:right w:val="none" w:sz="0" w:space="0" w:color="auto"/>
          </w:divBdr>
        </w:div>
        <w:div w:id="1336109090">
          <w:marLeft w:val="0"/>
          <w:marRight w:val="0"/>
          <w:marTop w:val="0"/>
          <w:marBottom w:val="0"/>
          <w:divBdr>
            <w:top w:val="none" w:sz="0" w:space="0" w:color="auto"/>
            <w:left w:val="none" w:sz="0" w:space="0" w:color="auto"/>
            <w:bottom w:val="none" w:sz="0" w:space="0" w:color="auto"/>
            <w:right w:val="none" w:sz="0" w:space="0" w:color="auto"/>
          </w:divBdr>
        </w:div>
        <w:div w:id="268195720">
          <w:marLeft w:val="0"/>
          <w:marRight w:val="0"/>
          <w:marTop w:val="0"/>
          <w:marBottom w:val="0"/>
          <w:divBdr>
            <w:top w:val="none" w:sz="0" w:space="0" w:color="auto"/>
            <w:left w:val="none" w:sz="0" w:space="0" w:color="auto"/>
            <w:bottom w:val="none" w:sz="0" w:space="0" w:color="auto"/>
            <w:right w:val="none" w:sz="0" w:space="0" w:color="auto"/>
          </w:divBdr>
        </w:div>
        <w:div w:id="362368134">
          <w:marLeft w:val="0"/>
          <w:marRight w:val="0"/>
          <w:marTop w:val="0"/>
          <w:marBottom w:val="0"/>
          <w:divBdr>
            <w:top w:val="none" w:sz="0" w:space="0" w:color="auto"/>
            <w:left w:val="none" w:sz="0" w:space="0" w:color="auto"/>
            <w:bottom w:val="none" w:sz="0" w:space="0" w:color="auto"/>
            <w:right w:val="none" w:sz="0" w:space="0" w:color="auto"/>
          </w:divBdr>
        </w:div>
        <w:div w:id="1426151016">
          <w:marLeft w:val="0"/>
          <w:marRight w:val="0"/>
          <w:marTop w:val="0"/>
          <w:marBottom w:val="0"/>
          <w:divBdr>
            <w:top w:val="none" w:sz="0" w:space="0" w:color="auto"/>
            <w:left w:val="none" w:sz="0" w:space="0" w:color="auto"/>
            <w:bottom w:val="none" w:sz="0" w:space="0" w:color="auto"/>
            <w:right w:val="none" w:sz="0" w:space="0" w:color="auto"/>
          </w:divBdr>
        </w:div>
        <w:div w:id="1946771577">
          <w:marLeft w:val="0"/>
          <w:marRight w:val="0"/>
          <w:marTop w:val="0"/>
          <w:marBottom w:val="0"/>
          <w:divBdr>
            <w:top w:val="none" w:sz="0" w:space="0" w:color="auto"/>
            <w:left w:val="none" w:sz="0" w:space="0" w:color="auto"/>
            <w:bottom w:val="none" w:sz="0" w:space="0" w:color="auto"/>
            <w:right w:val="none" w:sz="0" w:space="0" w:color="auto"/>
          </w:divBdr>
        </w:div>
        <w:div w:id="786436211">
          <w:marLeft w:val="0"/>
          <w:marRight w:val="0"/>
          <w:marTop w:val="0"/>
          <w:marBottom w:val="0"/>
          <w:divBdr>
            <w:top w:val="none" w:sz="0" w:space="0" w:color="auto"/>
            <w:left w:val="none" w:sz="0" w:space="0" w:color="auto"/>
            <w:bottom w:val="none" w:sz="0" w:space="0" w:color="auto"/>
            <w:right w:val="none" w:sz="0" w:space="0" w:color="auto"/>
          </w:divBdr>
        </w:div>
        <w:div w:id="387344676">
          <w:marLeft w:val="0"/>
          <w:marRight w:val="0"/>
          <w:marTop w:val="0"/>
          <w:marBottom w:val="0"/>
          <w:divBdr>
            <w:top w:val="none" w:sz="0" w:space="0" w:color="auto"/>
            <w:left w:val="none" w:sz="0" w:space="0" w:color="auto"/>
            <w:bottom w:val="none" w:sz="0" w:space="0" w:color="auto"/>
            <w:right w:val="none" w:sz="0" w:space="0" w:color="auto"/>
          </w:divBdr>
        </w:div>
      </w:divsChild>
    </w:div>
    <w:div w:id="711802836">
      <w:bodyDiv w:val="1"/>
      <w:marLeft w:val="0"/>
      <w:marRight w:val="0"/>
      <w:marTop w:val="0"/>
      <w:marBottom w:val="0"/>
      <w:divBdr>
        <w:top w:val="none" w:sz="0" w:space="0" w:color="auto"/>
        <w:left w:val="none" w:sz="0" w:space="0" w:color="auto"/>
        <w:bottom w:val="none" w:sz="0" w:space="0" w:color="auto"/>
        <w:right w:val="none" w:sz="0" w:space="0" w:color="auto"/>
      </w:divBdr>
    </w:div>
    <w:div w:id="723867322">
      <w:bodyDiv w:val="1"/>
      <w:marLeft w:val="0"/>
      <w:marRight w:val="0"/>
      <w:marTop w:val="0"/>
      <w:marBottom w:val="0"/>
      <w:divBdr>
        <w:top w:val="none" w:sz="0" w:space="0" w:color="auto"/>
        <w:left w:val="none" w:sz="0" w:space="0" w:color="auto"/>
        <w:bottom w:val="none" w:sz="0" w:space="0" w:color="auto"/>
        <w:right w:val="none" w:sz="0" w:space="0" w:color="auto"/>
      </w:divBdr>
    </w:div>
    <w:div w:id="801532475">
      <w:bodyDiv w:val="1"/>
      <w:marLeft w:val="0"/>
      <w:marRight w:val="0"/>
      <w:marTop w:val="0"/>
      <w:marBottom w:val="0"/>
      <w:divBdr>
        <w:top w:val="none" w:sz="0" w:space="0" w:color="auto"/>
        <w:left w:val="none" w:sz="0" w:space="0" w:color="auto"/>
        <w:bottom w:val="none" w:sz="0" w:space="0" w:color="auto"/>
        <w:right w:val="none" w:sz="0" w:space="0" w:color="auto"/>
      </w:divBdr>
    </w:div>
    <w:div w:id="808396948">
      <w:bodyDiv w:val="1"/>
      <w:marLeft w:val="0"/>
      <w:marRight w:val="0"/>
      <w:marTop w:val="0"/>
      <w:marBottom w:val="0"/>
      <w:divBdr>
        <w:top w:val="none" w:sz="0" w:space="0" w:color="auto"/>
        <w:left w:val="none" w:sz="0" w:space="0" w:color="auto"/>
        <w:bottom w:val="none" w:sz="0" w:space="0" w:color="auto"/>
        <w:right w:val="none" w:sz="0" w:space="0" w:color="auto"/>
      </w:divBdr>
    </w:div>
    <w:div w:id="820537691">
      <w:bodyDiv w:val="1"/>
      <w:marLeft w:val="0"/>
      <w:marRight w:val="0"/>
      <w:marTop w:val="0"/>
      <w:marBottom w:val="0"/>
      <w:divBdr>
        <w:top w:val="none" w:sz="0" w:space="0" w:color="auto"/>
        <w:left w:val="none" w:sz="0" w:space="0" w:color="auto"/>
        <w:bottom w:val="none" w:sz="0" w:space="0" w:color="auto"/>
        <w:right w:val="none" w:sz="0" w:space="0" w:color="auto"/>
      </w:divBdr>
    </w:div>
    <w:div w:id="854610728">
      <w:bodyDiv w:val="1"/>
      <w:marLeft w:val="0"/>
      <w:marRight w:val="0"/>
      <w:marTop w:val="0"/>
      <w:marBottom w:val="0"/>
      <w:divBdr>
        <w:top w:val="none" w:sz="0" w:space="0" w:color="auto"/>
        <w:left w:val="none" w:sz="0" w:space="0" w:color="auto"/>
        <w:bottom w:val="none" w:sz="0" w:space="0" w:color="auto"/>
        <w:right w:val="none" w:sz="0" w:space="0" w:color="auto"/>
      </w:divBdr>
    </w:div>
    <w:div w:id="872768090">
      <w:bodyDiv w:val="1"/>
      <w:marLeft w:val="0"/>
      <w:marRight w:val="0"/>
      <w:marTop w:val="0"/>
      <w:marBottom w:val="0"/>
      <w:divBdr>
        <w:top w:val="none" w:sz="0" w:space="0" w:color="auto"/>
        <w:left w:val="none" w:sz="0" w:space="0" w:color="auto"/>
        <w:bottom w:val="none" w:sz="0" w:space="0" w:color="auto"/>
        <w:right w:val="none" w:sz="0" w:space="0" w:color="auto"/>
      </w:divBdr>
    </w:div>
    <w:div w:id="894194758">
      <w:bodyDiv w:val="1"/>
      <w:marLeft w:val="0"/>
      <w:marRight w:val="0"/>
      <w:marTop w:val="0"/>
      <w:marBottom w:val="0"/>
      <w:divBdr>
        <w:top w:val="none" w:sz="0" w:space="0" w:color="auto"/>
        <w:left w:val="none" w:sz="0" w:space="0" w:color="auto"/>
        <w:bottom w:val="none" w:sz="0" w:space="0" w:color="auto"/>
        <w:right w:val="none" w:sz="0" w:space="0" w:color="auto"/>
      </w:divBdr>
    </w:div>
    <w:div w:id="908198155">
      <w:bodyDiv w:val="1"/>
      <w:marLeft w:val="0"/>
      <w:marRight w:val="0"/>
      <w:marTop w:val="0"/>
      <w:marBottom w:val="0"/>
      <w:divBdr>
        <w:top w:val="none" w:sz="0" w:space="0" w:color="auto"/>
        <w:left w:val="none" w:sz="0" w:space="0" w:color="auto"/>
        <w:bottom w:val="none" w:sz="0" w:space="0" w:color="auto"/>
        <w:right w:val="none" w:sz="0" w:space="0" w:color="auto"/>
      </w:divBdr>
    </w:div>
    <w:div w:id="927928648">
      <w:bodyDiv w:val="1"/>
      <w:marLeft w:val="0"/>
      <w:marRight w:val="0"/>
      <w:marTop w:val="0"/>
      <w:marBottom w:val="0"/>
      <w:divBdr>
        <w:top w:val="none" w:sz="0" w:space="0" w:color="auto"/>
        <w:left w:val="none" w:sz="0" w:space="0" w:color="auto"/>
        <w:bottom w:val="none" w:sz="0" w:space="0" w:color="auto"/>
        <w:right w:val="none" w:sz="0" w:space="0" w:color="auto"/>
      </w:divBdr>
    </w:div>
    <w:div w:id="930091840">
      <w:bodyDiv w:val="1"/>
      <w:marLeft w:val="0"/>
      <w:marRight w:val="0"/>
      <w:marTop w:val="0"/>
      <w:marBottom w:val="0"/>
      <w:divBdr>
        <w:top w:val="none" w:sz="0" w:space="0" w:color="auto"/>
        <w:left w:val="none" w:sz="0" w:space="0" w:color="auto"/>
        <w:bottom w:val="none" w:sz="0" w:space="0" w:color="auto"/>
        <w:right w:val="none" w:sz="0" w:space="0" w:color="auto"/>
      </w:divBdr>
    </w:div>
    <w:div w:id="933047971">
      <w:bodyDiv w:val="1"/>
      <w:marLeft w:val="0"/>
      <w:marRight w:val="0"/>
      <w:marTop w:val="0"/>
      <w:marBottom w:val="0"/>
      <w:divBdr>
        <w:top w:val="none" w:sz="0" w:space="0" w:color="auto"/>
        <w:left w:val="none" w:sz="0" w:space="0" w:color="auto"/>
        <w:bottom w:val="none" w:sz="0" w:space="0" w:color="auto"/>
        <w:right w:val="none" w:sz="0" w:space="0" w:color="auto"/>
      </w:divBdr>
    </w:div>
    <w:div w:id="952590368">
      <w:bodyDiv w:val="1"/>
      <w:marLeft w:val="0"/>
      <w:marRight w:val="0"/>
      <w:marTop w:val="0"/>
      <w:marBottom w:val="0"/>
      <w:divBdr>
        <w:top w:val="none" w:sz="0" w:space="0" w:color="auto"/>
        <w:left w:val="none" w:sz="0" w:space="0" w:color="auto"/>
        <w:bottom w:val="none" w:sz="0" w:space="0" w:color="auto"/>
        <w:right w:val="none" w:sz="0" w:space="0" w:color="auto"/>
      </w:divBdr>
    </w:div>
    <w:div w:id="961812044">
      <w:bodyDiv w:val="1"/>
      <w:marLeft w:val="0"/>
      <w:marRight w:val="0"/>
      <w:marTop w:val="0"/>
      <w:marBottom w:val="0"/>
      <w:divBdr>
        <w:top w:val="none" w:sz="0" w:space="0" w:color="auto"/>
        <w:left w:val="none" w:sz="0" w:space="0" w:color="auto"/>
        <w:bottom w:val="none" w:sz="0" w:space="0" w:color="auto"/>
        <w:right w:val="none" w:sz="0" w:space="0" w:color="auto"/>
      </w:divBdr>
    </w:div>
    <w:div w:id="996148100">
      <w:bodyDiv w:val="1"/>
      <w:marLeft w:val="0"/>
      <w:marRight w:val="0"/>
      <w:marTop w:val="0"/>
      <w:marBottom w:val="0"/>
      <w:divBdr>
        <w:top w:val="none" w:sz="0" w:space="0" w:color="auto"/>
        <w:left w:val="none" w:sz="0" w:space="0" w:color="auto"/>
        <w:bottom w:val="none" w:sz="0" w:space="0" w:color="auto"/>
        <w:right w:val="none" w:sz="0" w:space="0" w:color="auto"/>
      </w:divBdr>
    </w:div>
    <w:div w:id="1003431935">
      <w:bodyDiv w:val="1"/>
      <w:marLeft w:val="0"/>
      <w:marRight w:val="0"/>
      <w:marTop w:val="0"/>
      <w:marBottom w:val="0"/>
      <w:divBdr>
        <w:top w:val="none" w:sz="0" w:space="0" w:color="auto"/>
        <w:left w:val="none" w:sz="0" w:space="0" w:color="auto"/>
        <w:bottom w:val="none" w:sz="0" w:space="0" w:color="auto"/>
        <w:right w:val="none" w:sz="0" w:space="0" w:color="auto"/>
      </w:divBdr>
    </w:div>
    <w:div w:id="1083448877">
      <w:bodyDiv w:val="1"/>
      <w:marLeft w:val="0"/>
      <w:marRight w:val="0"/>
      <w:marTop w:val="0"/>
      <w:marBottom w:val="0"/>
      <w:divBdr>
        <w:top w:val="none" w:sz="0" w:space="0" w:color="auto"/>
        <w:left w:val="none" w:sz="0" w:space="0" w:color="auto"/>
        <w:bottom w:val="none" w:sz="0" w:space="0" w:color="auto"/>
        <w:right w:val="none" w:sz="0" w:space="0" w:color="auto"/>
      </w:divBdr>
    </w:div>
    <w:div w:id="1093665198">
      <w:bodyDiv w:val="1"/>
      <w:marLeft w:val="0"/>
      <w:marRight w:val="0"/>
      <w:marTop w:val="0"/>
      <w:marBottom w:val="0"/>
      <w:divBdr>
        <w:top w:val="none" w:sz="0" w:space="0" w:color="auto"/>
        <w:left w:val="none" w:sz="0" w:space="0" w:color="auto"/>
        <w:bottom w:val="none" w:sz="0" w:space="0" w:color="auto"/>
        <w:right w:val="none" w:sz="0" w:space="0" w:color="auto"/>
      </w:divBdr>
    </w:div>
    <w:div w:id="1120299126">
      <w:bodyDiv w:val="1"/>
      <w:marLeft w:val="0"/>
      <w:marRight w:val="0"/>
      <w:marTop w:val="0"/>
      <w:marBottom w:val="0"/>
      <w:divBdr>
        <w:top w:val="none" w:sz="0" w:space="0" w:color="auto"/>
        <w:left w:val="none" w:sz="0" w:space="0" w:color="auto"/>
        <w:bottom w:val="none" w:sz="0" w:space="0" w:color="auto"/>
        <w:right w:val="none" w:sz="0" w:space="0" w:color="auto"/>
      </w:divBdr>
    </w:div>
    <w:div w:id="1139109178">
      <w:bodyDiv w:val="1"/>
      <w:marLeft w:val="0"/>
      <w:marRight w:val="0"/>
      <w:marTop w:val="0"/>
      <w:marBottom w:val="0"/>
      <w:divBdr>
        <w:top w:val="none" w:sz="0" w:space="0" w:color="auto"/>
        <w:left w:val="none" w:sz="0" w:space="0" w:color="auto"/>
        <w:bottom w:val="none" w:sz="0" w:space="0" w:color="auto"/>
        <w:right w:val="none" w:sz="0" w:space="0" w:color="auto"/>
      </w:divBdr>
      <w:divsChild>
        <w:div w:id="826479342">
          <w:marLeft w:val="0"/>
          <w:marRight w:val="0"/>
          <w:marTop w:val="0"/>
          <w:marBottom w:val="0"/>
          <w:divBdr>
            <w:top w:val="none" w:sz="0" w:space="0" w:color="auto"/>
            <w:left w:val="none" w:sz="0" w:space="0" w:color="auto"/>
            <w:bottom w:val="none" w:sz="0" w:space="0" w:color="auto"/>
            <w:right w:val="none" w:sz="0" w:space="0" w:color="auto"/>
          </w:divBdr>
        </w:div>
      </w:divsChild>
    </w:div>
    <w:div w:id="1147742073">
      <w:bodyDiv w:val="1"/>
      <w:marLeft w:val="0"/>
      <w:marRight w:val="0"/>
      <w:marTop w:val="0"/>
      <w:marBottom w:val="0"/>
      <w:divBdr>
        <w:top w:val="none" w:sz="0" w:space="0" w:color="auto"/>
        <w:left w:val="none" w:sz="0" w:space="0" w:color="auto"/>
        <w:bottom w:val="none" w:sz="0" w:space="0" w:color="auto"/>
        <w:right w:val="none" w:sz="0" w:space="0" w:color="auto"/>
      </w:divBdr>
    </w:div>
    <w:div w:id="1185168740">
      <w:bodyDiv w:val="1"/>
      <w:marLeft w:val="0"/>
      <w:marRight w:val="0"/>
      <w:marTop w:val="0"/>
      <w:marBottom w:val="0"/>
      <w:divBdr>
        <w:top w:val="none" w:sz="0" w:space="0" w:color="auto"/>
        <w:left w:val="none" w:sz="0" w:space="0" w:color="auto"/>
        <w:bottom w:val="none" w:sz="0" w:space="0" w:color="auto"/>
        <w:right w:val="none" w:sz="0" w:space="0" w:color="auto"/>
      </w:divBdr>
    </w:div>
    <w:div w:id="1199127820">
      <w:bodyDiv w:val="1"/>
      <w:marLeft w:val="0"/>
      <w:marRight w:val="0"/>
      <w:marTop w:val="0"/>
      <w:marBottom w:val="0"/>
      <w:divBdr>
        <w:top w:val="none" w:sz="0" w:space="0" w:color="auto"/>
        <w:left w:val="none" w:sz="0" w:space="0" w:color="auto"/>
        <w:bottom w:val="none" w:sz="0" w:space="0" w:color="auto"/>
        <w:right w:val="none" w:sz="0" w:space="0" w:color="auto"/>
      </w:divBdr>
    </w:div>
    <w:div w:id="1209219539">
      <w:bodyDiv w:val="1"/>
      <w:marLeft w:val="0"/>
      <w:marRight w:val="0"/>
      <w:marTop w:val="0"/>
      <w:marBottom w:val="0"/>
      <w:divBdr>
        <w:top w:val="none" w:sz="0" w:space="0" w:color="auto"/>
        <w:left w:val="none" w:sz="0" w:space="0" w:color="auto"/>
        <w:bottom w:val="none" w:sz="0" w:space="0" w:color="auto"/>
        <w:right w:val="none" w:sz="0" w:space="0" w:color="auto"/>
      </w:divBdr>
    </w:div>
    <w:div w:id="1212036832">
      <w:bodyDiv w:val="1"/>
      <w:marLeft w:val="0"/>
      <w:marRight w:val="0"/>
      <w:marTop w:val="0"/>
      <w:marBottom w:val="0"/>
      <w:divBdr>
        <w:top w:val="none" w:sz="0" w:space="0" w:color="auto"/>
        <w:left w:val="none" w:sz="0" w:space="0" w:color="auto"/>
        <w:bottom w:val="none" w:sz="0" w:space="0" w:color="auto"/>
        <w:right w:val="none" w:sz="0" w:space="0" w:color="auto"/>
      </w:divBdr>
    </w:div>
    <w:div w:id="1238631869">
      <w:bodyDiv w:val="1"/>
      <w:marLeft w:val="0"/>
      <w:marRight w:val="0"/>
      <w:marTop w:val="0"/>
      <w:marBottom w:val="0"/>
      <w:divBdr>
        <w:top w:val="none" w:sz="0" w:space="0" w:color="auto"/>
        <w:left w:val="none" w:sz="0" w:space="0" w:color="auto"/>
        <w:bottom w:val="none" w:sz="0" w:space="0" w:color="auto"/>
        <w:right w:val="none" w:sz="0" w:space="0" w:color="auto"/>
      </w:divBdr>
    </w:div>
    <w:div w:id="1241720294">
      <w:bodyDiv w:val="1"/>
      <w:marLeft w:val="0"/>
      <w:marRight w:val="0"/>
      <w:marTop w:val="0"/>
      <w:marBottom w:val="0"/>
      <w:divBdr>
        <w:top w:val="none" w:sz="0" w:space="0" w:color="auto"/>
        <w:left w:val="none" w:sz="0" w:space="0" w:color="auto"/>
        <w:bottom w:val="none" w:sz="0" w:space="0" w:color="auto"/>
        <w:right w:val="none" w:sz="0" w:space="0" w:color="auto"/>
      </w:divBdr>
    </w:div>
    <w:div w:id="1282808931">
      <w:bodyDiv w:val="1"/>
      <w:marLeft w:val="0"/>
      <w:marRight w:val="0"/>
      <w:marTop w:val="0"/>
      <w:marBottom w:val="0"/>
      <w:divBdr>
        <w:top w:val="none" w:sz="0" w:space="0" w:color="auto"/>
        <w:left w:val="none" w:sz="0" w:space="0" w:color="auto"/>
        <w:bottom w:val="none" w:sz="0" w:space="0" w:color="auto"/>
        <w:right w:val="none" w:sz="0" w:space="0" w:color="auto"/>
      </w:divBdr>
    </w:div>
    <w:div w:id="1289437659">
      <w:bodyDiv w:val="1"/>
      <w:marLeft w:val="0"/>
      <w:marRight w:val="0"/>
      <w:marTop w:val="0"/>
      <w:marBottom w:val="0"/>
      <w:divBdr>
        <w:top w:val="none" w:sz="0" w:space="0" w:color="auto"/>
        <w:left w:val="none" w:sz="0" w:space="0" w:color="auto"/>
        <w:bottom w:val="none" w:sz="0" w:space="0" w:color="auto"/>
        <w:right w:val="none" w:sz="0" w:space="0" w:color="auto"/>
      </w:divBdr>
    </w:div>
    <w:div w:id="1294481838">
      <w:bodyDiv w:val="1"/>
      <w:marLeft w:val="0"/>
      <w:marRight w:val="0"/>
      <w:marTop w:val="0"/>
      <w:marBottom w:val="0"/>
      <w:divBdr>
        <w:top w:val="none" w:sz="0" w:space="0" w:color="auto"/>
        <w:left w:val="none" w:sz="0" w:space="0" w:color="auto"/>
        <w:bottom w:val="none" w:sz="0" w:space="0" w:color="auto"/>
        <w:right w:val="none" w:sz="0" w:space="0" w:color="auto"/>
      </w:divBdr>
      <w:divsChild>
        <w:div w:id="730078874">
          <w:marLeft w:val="0"/>
          <w:marRight w:val="0"/>
          <w:marTop w:val="0"/>
          <w:marBottom w:val="0"/>
          <w:divBdr>
            <w:top w:val="none" w:sz="0" w:space="0" w:color="auto"/>
            <w:left w:val="none" w:sz="0" w:space="0" w:color="auto"/>
            <w:bottom w:val="none" w:sz="0" w:space="0" w:color="auto"/>
            <w:right w:val="none" w:sz="0" w:space="0" w:color="auto"/>
          </w:divBdr>
        </w:div>
        <w:div w:id="359860560">
          <w:marLeft w:val="0"/>
          <w:marRight w:val="0"/>
          <w:marTop w:val="0"/>
          <w:marBottom w:val="0"/>
          <w:divBdr>
            <w:top w:val="none" w:sz="0" w:space="0" w:color="auto"/>
            <w:left w:val="none" w:sz="0" w:space="0" w:color="auto"/>
            <w:bottom w:val="none" w:sz="0" w:space="0" w:color="auto"/>
            <w:right w:val="none" w:sz="0" w:space="0" w:color="auto"/>
          </w:divBdr>
        </w:div>
        <w:div w:id="1311639994">
          <w:marLeft w:val="0"/>
          <w:marRight w:val="0"/>
          <w:marTop w:val="0"/>
          <w:marBottom w:val="0"/>
          <w:divBdr>
            <w:top w:val="none" w:sz="0" w:space="0" w:color="auto"/>
            <w:left w:val="none" w:sz="0" w:space="0" w:color="auto"/>
            <w:bottom w:val="none" w:sz="0" w:space="0" w:color="auto"/>
            <w:right w:val="none" w:sz="0" w:space="0" w:color="auto"/>
          </w:divBdr>
        </w:div>
        <w:div w:id="748814705">
          <w:marLeft w:val="0"/>
          <w:marRight w:val="0"/>
          <w:marTop w:val="0"/>
          <w:marBottom w:val="0"/>
          <w:divBdr>
            <w:top w:val="none" w:sz="0" w:space="0" w:color="auto"/>
            <w:left w:val="none" w:sz="0" w:space="0" w:color="auto"/>
            <w:bottom w:val="none" w:sz="0" w:space="0" w:color="auto"/>
            <w:right w:val="none" w:sz="0" w:space="0" w:color="auto"/>
          </w:divBdr>
        </w:div>
        <w:div w:id="1457603852">
          <w:marLeft w:val="0"/>
          <w:marRight w:val="0"/>
          <w:marTop w:val="0"/>
          <w:marBottom w:val="0"/>
          <w:divBdr>
            <w:top w:val="none" w:sz="0" w:space="0" w:color="auto"/>
            <w:left w:val="none" w:sz="0" w:space="0" w:color="auto"/>
            <w:bottom w:val="none" w:sz="0" w:space="0" w:color="auto"/>
            <w:right w:val="none" w:sz="0" w:space="0" w:color="auto"/>
          </w:divBdr>
        </w:div>
        <w:div w:id="1743596804">
          <w:marLeft w:val="0"/>
          <w:marRight w:val="0"/>
          <w:marTop w:val="0"/>
          <w:marBottom w:val="0"/>
          <w:divBdr>
            <w:top w:val="none" w:sz="0" w:space="0" w:color="auto"/>
            <w:left w:val="none" w:sz="0" w:space="0" w:color="auto"/>
            <w:bottom w:val="none" w:sz="0" w:space="0" w:color="auto"/>
            <w:right w:val="none" w:sz="0" w:space="0" w:color="auto"/>
          </w:divBdr>
        </w:div>
        <w:div w:id="2129077937">
          <w:marLeft w:val="0"/>
          <w:marRight w:val="0"/>
          <w:marTop w:val="0"/>
          <w:marBottom w:val="0"/>
          <w:divBdr>
            <w:top w:val="none" w:sz="0" w:space="0" w:color="auto"/>
            <w:left w:val="none" w:sz="0" w:space="0" w:color="auto"/>
            <w:bottom w:val="none" w:sz="0" w:space="0" w:color="auto"/>
            <w:right w:val="none" w:sz="0" w:space="0" w:color="auto"/>
          </w:divBdr>
        </w:div>
        <w:div w:id="2010477733">
          <w:marLeft w:val="0"/>
          <w:marRight w:val="0"/>
          <w:marTop w:val="0"/>
          <w:marBottom w:val="0"/>
          <w:divBdr>
            <w:top w:val="none" w:sz="0" w:space="0" w:color="auto"/>
            <w:left w:val="none" w:sz="0" w:space="0" w:color="auto"/>
            <w:bottom w:val="none" w:sz="0" w:space="0" w:color="auto"/>
            <w:right w:val="none" w:sz="0" w:space="0" w:color="auto"/>
          </w:divBdr>
        </w:div>
        <w:div w:id="154534049">
          <w:marLeft w:val="0"/>
          <w:marRight w:val="0"/>
          <w:marTop w:val="0"/>
          <w:marBottom w:val="0"/>
          <w:divBdr>
            <w:top w:val="none" w:sz="0" w:space="0" w:color="auto"/>
            <w:left w:val="none" w:sz="0" w:space="0" w:color="auto"/>
            <w:bottom w:val="none" w:sz="0" w:space="0" w:color="auto"/>
            <w:right w:val="none" w:sz="0" w:space="0" w:color="auto"/>
          </w:divBdr>
        </w:div>
        <w:div w:id="920022266">
          <w:marLeft w:val="0"/>
          <w:marRight w:val="0"/>
          <w:marTop w:val="0"/>
          <w:marBottom w:val="0"/>
          <w:divBdr>
            <w:top w:val="none" w:sz="0" w:space="0" w:color="auto"/>
            <w:left w:val="none" w:sz="0" w:space="0" w:color="auto"/>
            <w:bottom w:val="none" w:sz="0" w:space="0" w:color="auto"/>
            <w:right w:val="none" w:sz="0" w:space="0" w:color="auto"/>
          </w:divBdr>
        </w:div>
        <w:div w:id="1498379542">
          <w:marLeft w:val="0"/>
          <w:marRight w:val="0"/>
          <w:marTop w:val="0"/>
          <w:marBottom w:val="0"/>
          <w:divBdr>
            <w:top w:val="none" w:sz="0" w:space="0" w:color="auto"/>
            <w:left w:val="none" w:sz="0" w:space="0" w:color="auto"/>
            <w:bottom w:val="none" w:sz="0" w:space="0" w:color="auto"/>
            <w:right w:val="none" w:sz="0" w:space="0" w:color="auto"/>
          </w:divBdr>
        </w:div>
        <w:div w:id="2108572344">
          <w:marLeft w:val="0"/>
          <w:marRight w:val="0"/>
          <w:marTop w:val="0"/>
          <w:marBottom w:val="0"/>
          <w:divBdr>
            <w:top w:val="none" w:sz="0" w:space="0" w:color="auto"/>
            <w:left w:val="none" w:sz="0" w:space="0" w:color="auto"/>
            <w:bottom w:val="none" w:sz="0" w:space="0" w:color="auto"/>
            <w:right w:val="none" w:sz="0" w:space="0" w:color="auto"/>
          </w:divBdr>
        </w:div>
        <w:div w:id="826744515">
          <w:marLeft w:val="0"/>
          <w:marRight w:val="0"/>
          <w:marTop w:val="0"/>
          <w:marBottom w:val="0"/>
          <w:divBdr>
            <w:top w:val="none" w:sz="0" w:space="0" w:color="auto"/>
            <w:left w:val="none" w:sz="0" w:space="0" w:color="auto"/>
            <w:bottom w:val="none" w:sz="0" w:space="0" w:color="auto"/>
            <w:right w:val="none" w:sz="0" w:space="0" w:color="auto"/>
          </w:divBdr>
        </w:div>
        <w:div w:id="598606264">
          <w:marLeft w:val="0"/>
          <w:marRight w:val="0"/>
          <w:marTop w:val="0"/>
          <w:marBottom w:val="0"/>
          <w:divBdr>
            <w:top w:val="none" w:sz="0" w:space="0" w:color="auto"/>
            <w:left w:val="none" w:sz="0" w:space="0" w:color="auto"/>
            <w:bottom w:val="none" w:sz="0" w:space="0" w:color="auto"/>
            <w:right w:val="none" w:sz="0" w:space="0" w:color="auto"/>
          </w:divBdr>
        </w:div>
        <w:div w:id="2067603636">
          <w:marLeft w:val="0"/>
          <w:marRight w:val="0"/>
          <w:marTop w:val="0"/>
          <w:marBottom w:val="0"/>
          <w:divBdr>
            <w:top w:val="none" w:sz="0" w:space="0" w:color="auto"/>
            <w:left w:val="none" w:sz="0" w:space="0" w:color="auto"/>
            <w:bottom w:val="none" w:sz="0" w:space="0" w:color="auto"/>
            <w:right w:val="none" w:sz="0" w:space="0" w:color="auto"/>
          </w:divBdr>
        </w:div>
        <w:div w:id="963731750">
          <w:marLeft w:val="0"/>
          <w:marRight w:val="0"/>
          <w:marTop w:val="0"/>
          <w:marBottom w:val="0"/>
          <w:divBdr>
            <w:top w:val="none" w:sz="0" w:space="0" w:color="auto"/>
            <w:left w:val="none" w:sz="0" w:space="0" w:color="auto"/>
            <w:bottom w:val="none" w:sz="0" w:space="0" w:color="auto"/>
            <w:right w:val="none" w:sz="0" w:space="0" w:color="auto"/>
          </w:divBdr>
        </w:div>
        <w:div w:id="202060956">
          <w:marLeft w:val="0"/>
          <w:marRight w:val="0"/>
          <w:marTop w:val="0"/>
          <w:marBottom w:val="0"/>
          <w:divBdr>
            <w:top w:val="none" w:sz="0" w:space="0" w:color="auto"/>
            <w:left w:val="none" w:sz="0" w:space="0" w:color="auto"/>
            <w:bottom w:val="none" w:sz="0" w:space="0" w:color="auto"/>
            <w:right w:val="none" w:sz="0" w:space="0" w:color="auto"/>
          </w:divBdr>
        </w:div>
        <w:div w:id="1602951814">
          <w:marLeft w:val="0"/>
          <w:marRight w:val="0"/>
          <w:marTop w:val="0"/>
          <w:marBottom w:val="0"/>
          <w:divBdr>
            <w:top w:val="none" w:sz="0" w:space="0" w:color="auto"/>
            <w:left w:val="none" w:sz="0" w:space="0" w:color="auto"/>
            <w:bottom w:val="none" w:sz="0" w:space="0" w:color="auto"/>
            <w:right w:val="none" w:sz="0" w:space="0" w:color="auto"/>
          </w:divBdr>
        </w:div>
        <w:div w:id="540174347">
          <w:marLeft w:val="0"/>
          <w:marRight w:val="0"/>
          <w:marTop w:val="0"/>
          <w:marBottom w:val="0"/>
          <w:divBdr>
            <w:top w:val="none" w:sz="0" w:space="0" w:color="auto"/>
            <w:left w:val="none" w:sz="0" w:space="0" w:color="auto"/>
            <w:bottom w:val="none" w:sz="0" w:space="0" w:color="auto"/>
            <w:right w:val="none" w:sz="0" w:space="0" w:color="auto"/>
          </w:divBdr>
        </w:div>
        <w:div w:id="359092202">
          <w:marLeft w:val="0"/>
          <w:marRight w:val="0"/>
          <w:marTop w:val="0"/>
          <w:marBottom w:val="0"/>
          <w:divBdr>
            <w:top w:val="none" w:sz="0" w:space="0" w:color="auto"/>
            <w:left w:val="none" w:sz="0" w:space="0" w:color="auto"/>
            <w:bottom w:val="none" w:sz="0" w:space="0" w:color="auto"/>
            <w:right w:val="none" w:sz="0" w:space="0" w:color="auto"/>
          </w:divBdr>
        </w:div>
        <w:div w:id="1530411397">
          <w:marLeft w:val="0"/>
          <w:marRight w:val="0"/>
          <w:marTop w:val="0"/>
          <w:marBottom w:val="0"/>
          <w:divBdr>
            <w:top w:val="none" w:sz="0" w:space="0" w:color="auto"/>
            <w:left w:val="none" w:sz="0" w:space="0" w:color="auto"/>
            <w:bottom w:val="none" w:sz="0" w:space="0" w:color="auto"/>
            <w:right w:val="none" w:sz="0" w:space="0" w:color="auto"/>
          </w:divBdr>
        </w:div>
        <w:div w:id="1256129131">
          <w:marLeft w:val="0"/>
          <w:marRight w:val="0"/>
          <w:marTop w:val="0"/>
          <w:marBottom w:val="0"/>
          <w:divBdr>
            <w:top w:val="none" w:sz="0" w:space="0" w:color="auto"/>
            <w:left w:val="none" w:sz="0" w:space="0" w:color="auto"/>
            <w:bottom w:val="none" w:sz="0" w:space="0" w:color="auto"/>
            <w:right w:val="none" w:sz="0" w:space="0" w:color="auto"/>
          </w:divBdr>
        </w:div>
        <w:div w:id="1103454872">
          <w:marLeft w:val="0"/>
          <w:marRight w:val="0"/>
          <w:marTop w:val="0"/>
          <w:marBottom w:val="0"/>
          <w:divBdr>
            <w:top w:val="none" w:sz="0" w:space="0" w:color="auto"/>
            <w:left w:val="none" w:sz="0" w:space="0" w:color="auto"/>
            <w:bottom w:val="none" w:sz="0" w:space="0" w:color="auto"/>
            <w:right w:val="none" w:sz="0" w:space="0" w:color="auto"/>
          </w:divBdr>
        </w:div>
        <w:div w:id="386296255">
          <w:marLeft w:val="0"/>
          <w:marRight w:val="0"/>
          <w:marTop w:val="0"/>
          <w:marBottom w:val="0"/>
          <w:divBdr>
            <w:top w:val="none" w:sz="0" w:space="0" w:color="auto"/>
            <w:left w:val="none" w:sz="0" w:space="0" w:color="auto"/>
            <w:bottom w:val="none" w:sz="0" w:space="0" w:color="auto"/>
            <w:right w:val="none" w:sz="0" w:space="0" w:color="auto"/>
          </w:divBdr>
        </w:div>
        <w:div w:id="1947232166">
          <w:marLeft w:val="0"/>
          <w:marRight w:val="0"/>
          <w:marTop w:val="0"/>
          <w:marBottom w:val="0"/>
          <w:divBdr>
            <w:top w:val="none" w:sz="0" w:space="0" w:color="auto"/>
            <w:left w:val="none" w:sz="0" w:space="0" w:color="auto"/>
            <w:bottom w:val="none" w:sz="0" w:space="0" w:color="auto"/>
            <w:right w:val="none" w:sz="0" w:space="0" w:color="auto"/>
          </w:divBdr>
        </w:div>
        <w:div w:id="1702971790">
          <w:marLeft w:val="0"/>
          <w:marRight w:val="0"/>
          <w:marTop w:val="0"/>
          <w:marBottom w:val="0"/>
          <w:divBdr>
            <w:top w:val="none" w:sz="0" w:space="0" w:color="auto"/>
            <w:left w:val="none" w:sz="0" w:space="0" w:color="auto"/>
            <w:bottom w:val="none" w:sz="0" w:space="0" w:color="auto"/>
            <w:right w:val="none" w:sz="0" w:space="0" w:color="auto"/>
          </w:divBdr>
        </w:div>
        <w:div w:id="1932622732">
          <w:marLeft w:val="0"/>
          <w:marRight w:val="0"/>
          <w:marTop w:val="0"/>
          <w:marBottom w:val="0"/>
          <w:divBdr>
            <w:top w:val="none" w:sz="0" w:space="0" w:color="auto"/>
            <w:left w:val="none" w:sz="0" w:space="0" w:color="auto"/>
            <w:bottom w:val="none" w:sz="0" w:space="0" w:color="auto"/>
            <w:right w:val="none" w:sz="0" w:space="0" w:color="auto"/>
          </w:divBdr>
        </w:div>
        <w:div w:id="1260989376">
          <w:marLeft w:val="0"/>
          <w:marRight w:val="0"/>
          <w:marTop w:val="0"/>
          <w:marBottom w:val="0"/>
          <w:divBdr>
            <w:top w:val="none" w:sz="0" w:space="0" w:color="auto"/>
            <w:left w:val="none" w:sz="0" w:space="0" w:color="auto"/>
            <w:bottom w:val="none" w:sz="0" w:space="0" w:color="auto"/>
            <w:right w:val="none" w:sz="0" w:space="0" w:color="auto"/>
          </w:divBdr>
        </w:div>
        <w:div w:id="1825466316">
          <w:marLeft w:val="0"/>
          <w:marRight w:val="0"/>
          <w:marTop w:val="0"/>
          <w:marBottom w:val="0"/>
          <w:divBdr>
            <w:top w:val="none" w:sz="0" w:space="0" w:color="auto"/>
            <w:left w:val="none" w:sz="0" w:space="0" w:color="auto"/>
            <w:bottom w:val="none" w:sz="0" w:space="0" w:color="auto"/>
            <w:right w:val="none" w:sz="0" w:space="0" w:color="auto"/>
          </w:divBdr>
        </w:div>
        <w:div w:id="731999132">
          <w:marLeft w:val="0"/>
          <w:marRight w:val="0"/>
          <w:marTop w:val="0"/>
          <w:marBottom w:val="0"/>
          <w:divBdr>
            <w:top w:val="none" w:sz="0" w:space="0" w:color="auto"/>
            <w:left w:val="none" w:sz="0" w:space="0" w:color="auto"/>
            <w:bottom w:val="none" w:sz="0" w:space="0" w:color="auto"/>
            <w:right w:val="none" w:sz="0" w:space="0" w:color="auto"/>
          </w:divBdr>
        </w:div>
        <w:div w:id="1994485500">
          <w:marLeft w:val="0"/>
          <w:marRight w:val="0"/>
          <w:marTop w:val="0"/>
          <w:marBottom w:val="0"/>
          <w:divBdr>
            <w:top w:val="none" w:sz="0" w:space="0" w:color="auto"/>
            <w:left w:val="none" w:sz="0" w:space="0" w:color="auto"/>
            <w:bottom w:val="none" w:sz="0" w:space="0" w:color="auto"/>
            <w:right w:val="none" w:sz="0" w:space="0" w:color="auto"/>
          </w:divBdr>
        </w:div>
        <w:div w:id="1960258437">
          <w:marLeft w:val="0"/>
          <w:marRight w:val="0"/>
          <w:marTop w:val="0"/>
          <w:marBottom w:val="0"/>
          <w:divBdr>
            <w:top w:val="none" w:sz="0" w:space="0" w:color="auto"/>
            <w:left w:val="none" w:sz="0" w:space="0" w:color="auto"/>
            <w:bottom w:val="none" w:sz="0" w:space="0" w:color="auto"/>
            <w:right w:val="none" w:sz="0" w:space="0" w:color="auto"/>
          </w:divBdr>
        </w:div>
        <w:div w:id="607733378">
          <w:marLeft w:val="0"/>
          <w:marRight w:val="0"/>
          <w:marTop w:val="0"/>
          <w:marBottom w:val="0"/>
          <w:divBdr>
            <w:top w:val="none" w:sz="0" w:space="0" w:color="auto"/>
            <w:left w:val="none" w:sz="0" w:space="0" w:color="auto"/>
            <w:bottom w:val="none" w:sz="0" w:space="0" w:color="auto"/>
            <w:right w:val="none" w:sz="0" w:space="0" w:color="auto"/>
          </w:divBdr>
        </w:div>
        <w:div w:id="277807300">
          <w:marLeft w:val="0"/>
          <w:marRight w:val="0"/>
          <w:marTop w:val="0"/>
          <w:marBottom w:val="0"/>
          <w:divBdr>
            <w:top w:val="none" w:sz="0" w:space="0" w:color="auto"/>
            <w:left w:val="none" w:sz="0" w:space="0" w:color="auto"/>
            <w:bottom w:val="none" w:sz="0" w:space="0" w:color="auto"/>
            <w:right w:val="none" w:sz="0" w:space="0" w:color="auto"/>
          </w:divBdr>
        </w:div>
        <w:div w:id="1436169863">
          <w:marLeft w:val="0"/>
          <w:marRight w:val="0"/>
          <w:marTop w:val="0"/>
          <w:marBottom w:val="0"/>
          <w:divBdr>
            <w:top w:val="none" w:sz="0" w:space="0" w:color="auto"/>
            <w:left w:val="none" w:sz="0" w:space="0" w:color="auto"/>
            <w:bottom w:val="none" w:sz="0" w:space="0" w:color="auto"/>
            <w:right w:val="none" w:sz="0" w:space="0" w:color="auto"/>
          </w:divBdr>
        </w:div>
        <w:div w:id="53360832">
          <w:marLeft w:val="0"/>
          <w:marRight w:val="0"/>
          <w:marTop w:val="0"/>
          <w:marBottom w:val="0"/>
          <w:divBdr>
            <w:top w:val="none" w:sz="0" w:space="0" w:color="auto"/>
            <w:left w:val="none" w:sz="0" w:space="0" w:color="auto"/>
            <w:bottom w:val="none" w:sz="0" w:space="0" w:color="auto"/>
            <w:right w:val="none" w:sz="0" w:space="0" w:color="auto"/>
          </w:divBdr>
        </w:div>
        <w:div w:id="1219826486">
          <w:marLeft w:val="0"/>
          <w:marRight w:val="0"/>
          <w:marTop w:val="0"/>
          <w:marBottom w:val="0"/>
          <w:divBdr>
            <w:top w:val="none" w:sz="0" w:space="0" w:color="auto"/>
            <w:left w:val="none" w:sz="0" w:space="0" w:color="auto"/>
            <w:bottom w:val="none" w:sz="0" w:space="0" w:color="auto"/>
            <w:right w:val="none" w:sz="0" w:space="0" w:color="auto"/>
          </w:divBdr>
        </w:div>
        <w:div w:id="525213609">
          <w:marLeft w:val="0"/>
          <w:marRight w:val="0"/>
          <w:marTop w:val="0"/>
          <w:marBottom w:val="0"/>
          <w:divBdr>
            <w:top w:val="none" w:sz="0" w:space="0" w:color="auto"/>
            <w:left w:val="none" w:sz="0" w:space="0" w:color="auto"/>
            <w:bottom w:val="none" w:sz="0" w:space="0" w:color="auto"/>
            <w:right w:val="none" w:sz="0" w:space="0" w:color="auto"/>
          </w:divBdr>
        </w:div>
        <w:div w:id="813136484">
          <w:marLeft w:val="0"/>
          <w:marRight w:val="0"/>
          <w:marTop w:val="0"/>
          <w:marBottom w:val="0"/>
          <w:divBdr>
            <w:top w:val="none" w:sz="0" w:space="0" w:color="auto"/>
            <w:left w:val="none" w:sz="0" w:space="0" w:color="auto"/>
            <w:bottom w:val="none" w:sz="0" w:space="0" w:color="auto"/>
            <w:right w:val="none" w:sz="0" w:space="0" w:color="auto"/>
          </w:divBdr>
        </w:div>
        <w:div w:id="1872834871">
          <w:marLeft w:val="0"/>
          <w:marRight w:val="0"/>
          <w:marTop w:val="0"/>
          <w:marBottom w:val="0"/>
          <w:divBdr>
            <w:top w:val="none" w:sz="0" w:space="0" w:color="auto"/>
            <w:left w:val="none" w:sz="0" w:space="0" w:color="auto"/>
            <w:bottom w:val="none" w:sz="0" w:space="0" w:color="auto"/>
            <w:right w:val="none" w:sz="0" w:space="0" w:color="auto"/>
          </w:divBdr>
        </w:div>
        <w:div w:id="451755845">
          <w:marLeft w:val="0"/>
          <w:marRight w:val="0"/>
          <w:marTop w:val="0"/>
          <w:marBottom w:val="0"/>
          <w:divBdr>
            <w:top w:val="none" w:sz="0" w:space="0" w:color="auto"/>
            <w:left w:val="none" w:sz="0" w:space="0" w:color="auto"/>
            <w:bottom w:val="none" w:sz="0" w:space="0" w:color="auto"/>
            <w:right w:val="none" w:sz="0" w:space="0" w:color="auto"/>
          </w:divBdr>
        </w:div>
      </w:divsChild>
    </w:div>
    <w:div w:id="1310666419">
      <w:bodyDiv w:val="1"/>
      <w:marLeft w:val="0"/>
      <w:marRight w:val="0"/>
      <w:marTop w:val="0"/>
      <w:marBottom w:val="0"/>
      <w:divBdr>
        <w:top w:val="none" w:sz="0" w:space="0" w:color="auto"/>
        <w:left w:val="none" w:sz="0" w:space="0" w:color="auto"/>
        <w:bottom w:val="none" w:sz="0" w:space="0" w:color="auto"/>
        <w:right w:val="none" w:sz="0" w:space="0" w:color="auto"/>
      </w:divBdr>
    </w:div>
    <w:div w:id="1322152529">
      <w:bodyDiv w:val="1"/>
      <w:marLeft w:val="0"/>
      <w:marRight w:val="0"/>
      <w:marTop w:val="0"/>
      <w:marBottom w:val="0"/>
      <w:divBdr>
        <w:top w:val="none" w:sz="0" w:space="0" w:color="auto"/>
        <w:left w:val="none" w:sz="0" w:space="0" w:color="auto"/>
        <w:bottom w:val="none" w:sz="0" w:space="0" w:color="auto"/>
        <w:right w:val="none" w:sz="0" w:space="0" w:color="auto"/>
      </w:divBdr>
    </w:div>
    <w:div w:id="1362785169">
      <w:bodyDiv w:val="1"/>
      <w:marLeft w:val="0"/>
      <w:marRight w:val="0"/>
      <w:marTop w:val="0"/>
      <w:marBottom w:val="0"/>
      <w:divBdr>
        <w:top w:val="none" w:sz="0" w:space="0" w:color="auto"/>
        <w:left w:val="none" w:sz="0" w:space="0" w:color="auto"/>
        <w:bottom w:val="none" w:sz="0" w:space="0" w:color="auto"/>
        <w:right w:val="none" w:sz="0" w:space="0" w:color="auto"/>
      </w:divBdr>
    </w:div>
    <w:div w:id="1397320789">
      <w:bodyDiv w:val="1"/>
      <w:marLeft w:val="0"/>
      <w:marRight w:val="0"/>
      <w:marTop w:val="0"/>
      <w:marBottom w:val="0"/>
      <w:divBdr>
        <w:top w:val="none" w:sz="0" w:space="0" w:color="auto"/>
        <w:left w:val="none" w:sz="0" w:space="0" w:color="auto"/>
        <w:bottom w:val="none" w:sz="0" w:space="0" w:color="auto"/>
        <w:right w:val="none" w:sz="0" w:space="0" w:color="auto"/>
      </w:divBdr>
    </w:div>
    <w:div w:id="1403022557">
      <w:bodyDiv w:val="1"/>
      <w:marLeft w:val="0"/>
      <w:marRight w:val="0"/>
      <w:marTop w:val="0"/>
      <w:marBottom w:val="0"/>
      <w:divBdr>
        <w:top w:val="none" w:sz="0" w:space="0" w:color="auto"/>
        <w:left w:val="none" w:sz="0" w:space="0" w:color="auto"/>
        <w:bottom w:val="none" w:sz="0" w:space="0" w:color="auto"/>
        <w:right w:val="none" w:sz="0" w:space="0" w:color="auto"/>
      </w:divBdr>
    </w:div>
    <w:div w:id="1421946259">
      <w:bodyDiv w:val="1"/>
      <w:marLeft w:val="0"/>
      <w:marRight w:val="0"/>
      <w:marTop w:val="0"/>
      <w:marBottom w:val="0"/>
      <w:divBdr>
        <w:top w:val="none" w:sz="0" w:space="0" w:color="auto"/>
        <w:left w:val="none" w:sz="0" w:space="0" w:color="auto"/>
        <w:bottom w:val="none" w:sz="0" w:space="0" w:color="auto"/>
        <w:right w:val="none" w:sz="0" w:space="0" w:color="auto"/>
      </w:divBdr>
    </w:div>
    <w:div w:id="1427651252">
      <w:bodyDiv w:val="1"/>
      <w:marLeft w:val="0"/>
      <w:marRight w:val="0"/>
      <w:marTop w:val="0"/>
      <w:marBottom w:val="0"/>
      <w:divBdr>
        <w:top w:val="none" w:sz="0" w:space="0" w:color="auto"/>
        <w:left w:val="none" w:sz="0" w:space="0" w:color="auto"/>
        <w:bottom w:val="none" w:sz="0" w:space="0" w:color="auto"/>
        <w:right w:val="none" w:sz="0" w:space="0" w:color="auto"/>
      </w:divBdr>
    </w:div>
    <w:div w:id="1450396914">
      <w:bodyDiv w:val="1"/>
      <w:marLeft w:val="0"/>
      <w:marRight w:val="0"/>
      <w:marTop w:val="0"/>
      <w:marBottom w:val="0"/>
      <w:divBdr>
        <w:top w:val="none" w:sz="0" w:space="0" w:color="auto"/>
        <w:left w:val="none" w:sz="0" w:space="0" w:color="auto"/>
        <w:bottom w:val="none" w:sz="0" w:space="0" w:color="auto"/>
        <w:right w:val="none" w:sz="0" w:space="0" w:color="auto"/>
      </w:divBdr>
    </w:div>
    <w:div w:id="1452279765">
      <w:bodyDiv w:val="1"/>
      <w:marLeft w:val="0"/>
      <w:marRight w:val="0"/>
      <w:marTop w:val="0"/>
      <w:marBottom w:val="0"/>
      <w:divBdr>
        <w:top w:val="none" w:sz="0" w:space="0" w:color="auto"/>
        <w:left w:val="none" w:sz="0" w:space="0" w:color="auto"/>
        <w:bottom w:val="none" w:sz="0" w:space="0" w:color="auto"/>
        <w:right w:val="none" w:sz="0" w:space="0" w:color="auto"/>
      </w:divBdr>
    </w:div>
    <w:div w:id="1468427992">
      <w:bodyDiv w:val="1"/>
      <w:marLeft w:val="0"/>
      <w:marRight w:val="0"/>
      <w:marTop w:val="0"/>
      <w:marBottom w:val="0"/>
      <w:divBdr>
        <w:top w:val="none" w:sz="0" w:space="0" w:color="auto"/>
        <w:left w:val="none" w:sz="0" w:space="0" w:color="auto"/>
        <w:bottom w:val="none" w:sz="0" w:space="0" w:color="auto"/>
        <w:right w:val="none" w:sz="0" w:space="0" w:color="auto"/>
      </w:divBdr>
    </w:div>
    <w:div w:id="1469666313">
      <w:bodyDiv w:val="1"/>
      <w:marLeft w:val="0"/>
      <w:marRight w:val="0"/>
      <w:marTop w:val="0"/>
      <w:marBottom w:val="0"/>
      <w:divBdr>
        <w:top w:val="none" w:sz="0" w:space="0" w:color="auto"/>
        <w:left w:val="none" w:sz="0" w:space="0" w:color="auto"/>
        <w:bottom w:val="none" w:sz="0" w:space="0" w:color="auto"/>
        <w:right w:val="none" w:sz="0" w:space="0" w:color="auto"/>
      </w:divBdr>
    </w:div>
    <w:div w:id="1477721724">
      <w:bodyDiv w:val="1"/>
      <w:marLeft w:val="0"/>
      <w:marRight w:val="0"/>
      <w:marTop w:val="0"/>
      <w:marBottom w:val="0"/>
      <w:divBdr>
        <w:top w:val="none" w:sz="0" w:space="0" w:color="auto"/>
        <w:left w:val="none" w:sz="0" w:space="0" w:color="auto"/>
        <w:bottom w:val="none" w:sz="0" w:space="0" w:color="auto"/>
        <w:right w:val="none" w:sz="0" w:space="0" w:color="auto"/>
      </w:divBdr>
    </w:div>
    <w:div w:id="1520778871">
      <w:bodyDiv w:val="1"/>
      <w:marLeft w:val="0"/>
      <w:marRight w:val="0"/>
      <w:marTop w:val="0"/>
      <w:marBottom w:val="0"/>
      <w:divBdr>
        <w:top w:val="none" w:sz="0" w:space="0" w:color="auto"/>
        <w:left w:val="none" w:sz="0" w:space="0" w:color="auto"/>
        <w:bottom w:val="none" w:sz="0" w:space="0" w:color="auto"/>
        <w:right w:val="none" w:sz="0" w:space="0" w:color="auto"/>
      </w:divBdr>
    </w:div>
    <w:div w:id="1552770376">
      <w:bodyDiv w:val="1"/>
      <w:marLeft w:val="0"/>
      <w:marRight w:val="0"/>
      <w:marTop w:val="0"/>
      <w:marBottom w:val="0"/>
      <w:divBdr>
        <w:top w:val="none" w:sz="0" w:space="0" w:color="auto"/>
        <w:left w:val="none" w:sz="0" w:space="0" w:color="auto"/>
        <w:bottom w:val="none" w:sz="0" w:space="0" w:color="auto"/>
        <w:right w:val="none" w:sz="0" w:space="0" w:color="auto"/>
      </w:divBdr>
    </w:div>
    <w:div w:id="1569144884">
      <w:bodyDiv w:val="1"/>
      <w:marLeft w:val="0"/>
      <w:marRight w:val="0"/>
      <w:marTop w:val="0"/>
      <w:marBottom w:val="0"/>
      <w:divBdr>
        <w:top w:val="none" w:sz="0" w:space="0" w:color="auto"/>
        <w:left w:val="none" w:sz="0" w:space="0" w:color="auto"/>
        <w:bottom w:val="none" w:sz="0" w:space="0" w:color="auto"/>
        <w:right w:val="none" w:sz="0" w:space="0" w:color="auto"/>
      </w:divBdr>
    </w:div>
    <w:div w:id="1648390669">
      <w:bodyDiv w:val="1"/>
      <w:marLeft w:val="0"/>
      <w:marRight w:val="0"/>
      <w:marTop w:val="0"/>
      <w:marBottom w:val="0"/>
      <w:divBdr>
        <w:top w:val="none" w:sz="0" w:space="0" w:color="auto"/>
        <w:left w:val="none" w:sz="0" w:space="0" w:color="auto"/>
        <w:bottom w:val="none" w:sz="0" w:space="0" w:color="auto"/>
        <w:right w:val="none" w:sz="0" w:space="0" w:color="auto"/>
      </w:divBdr>
      <w:divsChild>
        <w:div w:id="115759420">
          <w:marLeft w:val="0"/>
          <w:marRight w:val="0"/>
          <w:marTop w:val="0"/>
          <w:marBottom w:val="0"/>
          <w:divBdr>
            <w:top w:val="none" w:sz="0" w:space="0" w:color="auto"/>
            <w:left w:val="none" w:sz="0" w:space="0" w:color="auto"/>
            <w:bottom w:val="none" w:sz="0" w:space="0" w:color="auto"/>
            <w:right w:val="none" w:sz="0" w:space="0" w:color="auto"/>
          </w:divBdr>
        </w:div>
      </w:divsChild>
    </w:div>
    <w:div w:id="1651666700">
      <w:bodyDiv w:val="1"/>
      <w:marLeft w:val="0"/>
      <w:marRight w:val="0"/>
      <w:marTop w:val="0"/>
      <w:marBottom w:val="0"/>
      <w:divBdr>
        <w:top w:val="none" w:sz="0" w:space="0" w:color="auto"/>
        <w:left w:val="none" w:sz="0" w:space="0" w:color="auto"/>
        <w:bottom w:val="none" w:sz="0" w:space="0" w:color="auto"/>
        <w:right w:val="none" w:sz="0" w:space="0" w:color="auto"/>
      </w:divBdr>
    </w:div>
    <w:div w:id="1653410782">
      <w:bodyDiv w:val="1"/>
      <w:marLeft w:val="0"/>
      <w:marRight w:val="0"/>
      <w:marTop w:val="0"/>
      <w:marBottom w:val="0"/>
      <w:divBdr>
        <w:top w:val="none" w:sz="0" w:space="0" w:color="auto"/>
        <w:left w:val="none" w:sz="0" w:space="0" w:color="auto"/>
        <w:bottom w:val="none" w:sz="0" w:space="0" w:color="auto"/>
        <w:right w:val="none" w:sz="0" w:space="0" w:color="auto"/>
      </w:divBdr>
      <w:divsChild>
        <w:div w:id="1641883437">
          <w:marLeft w:val="0"/>
          <w:marRight w:val="0"/>
          <w:marTop w:val="0"/>
          <w:marBottom w:val="0"/>
          <w:divBdr>
            <w:top w:val="none" w:sz="0" w:space="0" w:color="auto"/>
            <w:left w:val="none" w:sz="0" w:space="0" w:color="auto"/>
            <w:bottom w:val="none" w:sz="0" w:space="0" w:color="auto"/>
            <w:right w:val="none" w:sz="0" w:space="0" w:color="auto"/>
          </w:divBdr>
        </w:div>
        <w:div w:id="45033807">
          <w:marLeft w:val="0"/>
          <w:marRight w:val="0"/>
          <w:marTop w:val="0"/>
          <w:marBottom w:val="0"/>
          <w:divBdr>
            <w:top w:val="none" w:sz="0" w:space="0" w:color="auto"/>
            <w:left w:val="none" w:sz="0" w:space="0" w:color="auto"/>
            <w:bottom w:val="none" w:sz="0" w:space="0" w:color="auto"/>
            <w:right w:val="none" w:sz="0" w:space="0" w:color="auto"/>
          </w:divBdr>
        </w:div>
        <w:div w:id="1052733968">
          <w:marLeft w:val="0"/>
          <w:marRight w:val="0"/>
          <w:marTop w:val="0"/>
          <w:marBottom w:val="0"/>
          <w:divBdr>
            <w:top w:val="none" w:sz="0" w:space="0" w:color="auto"/>
            <w:left w:val="none" w:sz="0" w:space="0" w:color="auto"/>
            <w:bottom w:val="none" w:sz="0" w:space="0" w:color="auto"/>
            <w:right w:val="none" w:sz="0" w:space="0" w:color="auto"/>
          </w:divBdr>
        </w:div>
        <w:div w:id="103115561">
          <w:marLeft w:val="0"/>
          <w:marRight w:val="0"/>
          <w:marTop w:val="0"/>
          <w:marBottom w:val="0"/>
          <w:divBdr>
            <w:top w:val="none" w:sz="0" w:space="0" w:color="auto"/>
            <w:left w:val="none" w:sz="0" w:space="0" w:color="auto"/>
            <w:bottom w:val="none" w:sz="0" w:space="0" w:color="auto"/>
            <w:right w:val="none" w:sz="0" w:space="0" w:color="auto"/>
          </w:divBdr>
        </w:div>
        <w:div w:id="594285301">
          <w:marLeft w:val="0"/>
          <w:marRight w:val="0"/>
          <w:marTop w:val="0"/>
          <w:marBottom w:val="0"/>
          <w:divBdr>
            <w:top w:val="none" w:sz="0" w:space="0" w:color="auto"/>
            <w:left w:val="none" w:sz="0" w:space="0" w:color="auto"/>
            <w:bottom w:val="none" w:sz="0" w:space="0" w:color="auto"/>
            <w:right w:val="none" w:sz="0" w:space="0" w:color="auto"/>
          </w:divBdr>
        </w:div>
        <w:div w:id="1192256760">
          <w:marLeft w:val="0"/>
          <w:marRight w:val="0"/>
          <w:marTop w:val="0"/>
          <w:marBottom w:val="0"/>
          <w:divBdr>
            <w:top w:val="none" w:sz="0" w:space="0" w:color="auto"/>
            <w:left w:val="none" w:sz="0" w:space="0" w:color="auto"/>
            <w:bottom w:val="none" w:sz="0" w:space="0" w:color="auto"/>
            <w:right w:val="none" w:sz="0" w:space="0" w:color="auto"/>
          </w:divBdr>
        </w:div>
        <w:div w:id="490831039">
          <w:marLeft w:val="0"/>
          <w:marRight w:val="0"/>
          <w:marTop w:val="0"/>
          <w:marBottom w:val="0"/>
          <w:divBdr>
            <w:top w:val="none" w:sz="0" w:space="0" w:color="auto"/>
            <w:left w:val="none" w:sz="0" w:space="0" w:color="auto"/>
            <w:bottom w:val="none" w:sz="0" w:space="0" w:color="auto"/>
            <w:right w:val="none" w:sz="0" w:space="0" w:color="auto"/>
          </w:divBdr>
        </w:div>
        <w:div w:id="1517845967">
          <w:marLeft w:val="0"/>
          <w:marRight w:val="0"/>
          <w:marTop w:val="0"/>
          <w:marBottom w:val="0"/>
          <w:divBdr>
            <w:top w:val="none" w:sz="0" w:space="0" w:color="auto"/>
            <w:left w:val="none" w:sz="0" w:space="0" w:color="auto"/>
            <w:bottom w:val="none" w:sz="0" w:space="0" w:color="auto"/>
            <w:right w:val="none" w:sz="0" w:space="0" w:color="auto"/>
          </w:divBdr>
        </w:div>
        <w:div w:id="761757168">
          <w:marLeft w:val="0"/>
          <w:marRight w:val="0"/>
          <w:marTop w:val="0"/>
          <w:marBottom w:val="0"/>
          <w:divBdr>
            <w:top w:val="none" w:sz="0" w:space="0" w:color="auto"/>
            <w:left w:val="none" w:sz="0" w:space="0" w:color="auto"/>
            <w:bottom w:val="none" w:sz="0" w:space="0" w:color="auto"/>
            <w:right w:val="none" w:sz="0" w:space="0" w:color="auto"/>
          </w:divBdr>
        </w:div>
        <w:div w:id="216744083">
          <w:marLeft w:val="0"/>
          <w:marRight w:val="0"/>
          <w:marTop w:val="0"/>
          <w:marBottom w:val="0"/>
          <w:divBdr>
            <w:top w:val="none" w:sz="0" w:space="0" w:color="auto"/>
            <w:left w:val="none" w:sz="0" w:space="0" w:color="auto"/>
            <w:bottom w:val="none" w:sz="0" w:space="0" w:color="auto"/>
            <w:right w:val="none" w:sz="0" w:space="0" w:color="auto"/>
          </w:divBdr>
        </w:div>
        <w:div w:id="1373072551">
          <w:marLeft w:val="0"/>
          <w:marRight w:val="0"/>
          <w:marTop w:val="0"/>
          <w:marBottom w:val="0"/>
          <w:divBdr>
            <w:top w:val="none" w:sz="0" w:space="0" w:color="auto"/>
            <w:left w:val="none" w:sz="0" w:space="0" w:color="auto"/>
            <w:bottom w:val="none" w:sz="0" w:space="0" w:color="auto"/>
            <w:right w:val="none" w:sz="0" w:space="0" w:color="auto"/>
          </w:divBdr>
        </w:div>
        <w:div w:id="1825853602">
          <w:marLeft w:val="0"/>
          <w:marRight w:val="0"/>
          <w:marTop w:val="0"/>
          <w:marBottom w:val="0"/>
          <w:divBdr>
            <w:top w:val="none" w:sz="0" w:space="0" w:color="auto"/>
            <w:left w:val="none" w:sz="0" w:space="0" w:color="auto"/>
            <w:bottom w:val="none" w:sz="0" w:space="0" w:color="auto"/>
            <w:right w:val="none" w:sz="0" w:space="0" w:color="auto"/>
          </w:divBdr>
        </w:div>
        <w:div w:id="1893535086">
          <w:marLeft w:val="0"/>
          <w:marRight w:val="0"/>
          <w:marTop w:val="0"/>
          <w:marBottom w:val="0"/>
          <w:divBdr>
            <w:top w:val="none" w:sz="0" w:space="0" w:color="auto"/>
            <w:left w:val="none" w:sz="0" w:space="0" w:color="auto"/>
            <w:bottom w:val="none" w:sz="0" w:space="0" w:color="auto"/>
            <w:right w:val="none" w:sz="0" w:space="0" w:color="auto"/>
          </w:divBdr>
        </w:div>
        <w:div w:id="1087311684">
          <w:marLeft w:val="0"/>
          <w:marRight w:val="0"/>
          <w:marTop w:val="0"/>
          <w:marBottom w:val="0"/>
          <w:divBdr>
            <w:top w:val="none" w:sz="0" w:space="0" w:color="auto"/>
            <w:left w:val="none" w:sz="0" w:space="0" w:color="auto"/>
            <w:bottom w:val="none" w:sz="0" w:space="0" w:color="auto"/>
            <w:right w:val="none" w:sz="0" w:space="0" w:color="auto"/>
          </w:divBdr>
        </w:div>
        <w:div w:id="1098717996">
          <w:marLeft w:val="0"/>
          <w:marRight w:val="0"/>
          <w:marTop w:val="0"/>
          <w:marBottom w:val="0"/>
          <w:divBdr>
            <w:top w:val="none" w:sz="0" w:space="0" w:color="auto"/>
            <w:left w:val="none" w:sz="0" w:space="0" w:color="auto"/>
            <w:bottom w:val="none" w:sz="0" w:space="0" w:color="auto"/>
            <w:right w:val="none" w:sz="0" w:space="0" w:color="auto"/>
          </w:divBdr>
        </w:div>
        <w:div w:id="1782264190">
          <w:marLeft w:val="0"/>
          <w:marRight w:val="0"/>
          <w:marTop w:val="0"/>
          <w:marBottom w:val="0"/>
          <w:divBdr>
            <w:top w:val="none" w:sz="0" w:space="0" w:color="auto"/>
            <w:left w:val="none" w:sz="0" w:space="0" w:color="auto"/>
            <w:bottom w:val="none" w:sz="0" w:space="0" w:color="auto"/>
            <w:right w:val="none" w:sz="0" w:space="0" w:color="auto"/>
          </w:divBdr>
        </w:div>
        <w:div w:id="970552816">
          <w:marLeft w:val="0"/>
          <w:marRight w:val="0"/>
          <w:marTop w:val="0"/>
          <w:marBottom w:val="0"/>
          <w:divBdr>
            <w:top w:val="none" w:sz="0" w:space="0" w:color="auto"/>
            <w:left w:val="none" w:sz="0" w:space="0" w:color="auto"/>
            <w:bottom w:val="none" w:sz="0" w:space="0" w:color="auto"/>
            <w:right w:val="none" w:sz="0" w:space="0" w:color="auto"/>
          </w:divBdr>
        </w:div>
        <w:div w:id="770975676">
          <w:marLeft w:val="0"/>
          <w:marRight w:val="0"/>
          <w:marTop w:val="0"/>
          <w:marBottom w:val="0"/>
          <w:divBdr>
            <w:top w:val="none" w:sz="0" w:space="0" w:color="auto"/>
            <w:left w:val="none" w:sz="0" w:space="0" w:color="auto"/>
            <w:bottom w:val="none" w:sz="0" w:space="0" w:color="auto"/>
            <w:right w:val="none" w:sz="0" w:space="0" w:color="auto"/>
          </w:divBdr>
        </w:div>
        <w:div w:id="1889144929">
          <w:marLeft w:val="0"/>
          <w:marRight w:val="0"/>
          <w:marTop w:val="0"/>
          <w:marBottom w:val="0"/>
          <w:divBdr>
            <w:top w:val="none" w:sz="0" w:space="0" w:color="auto"/>
            <w:left w:val="none" w:sz="0" w:space="0" w:color="auto"/>
            <w:bottom w:val="none" w:sz="0" w:space="0" w:color="auto"/>
            <w:right w:val="none" w:sz="0" w:space="0" w:color="auto"/>
          </w:divBdr>
        </w:div>
        <w:div w:id="1974098341">
          <w:marLeft w:val="0"/>
          <w:marRight w:val="0"/>
          <w:marTop w:val="0"/>
          <w:marBottom w:val="0"/>
          <w:divBdr>
            <w:top w:val="none" w:sz="0" w:space="0" w:color="auto"/>
            <w:left w:val="none" w:sz="0" w:space="0" w:color="auto"/>
            <w:bottom w:val="none" w:sz="0" w:space="0" w:color="auto"/>
            <w:right w:val="none" w:sz="0" w:space="0" w:color="auto"/>
          </w:divBdr>
        </w:div>
        <w:div w:id="550385482">
          <w:marLeft w:val="0"/>
          <w:marRight w:val="0"/>
          <w:marTop w:val="0"/>
          <w:marBottom w:val="0"/>
          <w:divBdr>
            <w:top w:val="none" w:sz="0" w:space="0" w:color="auto"/>
            <w:left w:val="none" w:sz="0" w:space="0" w:color="auto"/>
            <w:bottom w:val="none" w:sz="0" w:space="0" w:color="auto"/>
            <w:right w:val="none" w:sz="0" w:space="0" w:color="auto"/>
          </w:divBdr>
        </w:div>
        <w:div w:id="966854542">
          <w:marLeft w:val="0"/>
          <w:marRight w:val="0"/>
          <w:marTop w:val="0"/>
          <w:marBottom w:val="0"/>
          <w:divBdr>
            <w:top w:val="none" w:sz="0" w:space="0" w:color="auto"/>
            <w:left w:val="none" w:sz="0" w:space="0" w:color="auto"/>
            <w:bottom w:val="none" w:sz="0" w:space="0" w:color="auto"/>
            <w:right w:val="none" w:sz="0" w:space="0" w:color="auto"/>
          </w:divBdr>
        </w:div>
        <w:div w:id="1416319106">
          <w:marLeft w:val="0"/>
          <w:marRight w:val="0"/>
          <w:marTop w:val="0"/>
          <w:marBottom w:val="0"/>
          <w:divBdr>
            <w:top w:val="none" w:sz="0" w:space="0" w:color="auto"/>
            <w:left w:val="none" w:sz="0" w:space="0" w:color="auto"/>
            <w:bottom w:val="none" w:sz="0" w:space="0" w:color="auto"/>
            <w:right w:val="none" w:sz="0" w:space="0" w:color="auto"/>
          </w:divBdr>
        </w:div>
        <w:div w:id="521626222">
          <w:marLeft w:val="0"/>
          <w:marRight w:val="0"/>
          <w:marTop w:val="0"/>
          <w:marBottom w:val="0"/>
          <w:divBdr>
            <w:top w:val="none" w:sz="0" w:space="0" w:color="auto"/>
            <w:left w:val="none" w:sz="0" w:space="0" w:color="auto"/>
            <w:bottom w:val="none" w:sz="0" w:space="0" w:color="auto"/>
            <w:right w:val="none" w:sz="0" w:space="0" w:color="auto"/>
          </w:divBdr>
        </w:div>
        <w:div w:id="1068957935">
          <w:marLeft w:val="0"/>
          <w:marRight w:val="0"/>
          <w:marTop w:val="0"/>
          <w:marBottom w:val="0"/>
          <w:divBdr>
            <w:top w:val="none" w:sz="0" w:space="0" w:color="auto"/>
            <w:left w:val="none" w:sz="0" w:space="0" w:color="auto"/>
            <w:bottom w:val="none" w:sz="0" w:space="0" w:color="auto"/>
            <w:right w:val="none" w:sz="0" w:space="0" w:color="auto"/>
          </w:divBdr>
        </w:div>
        <w:div w:id="1461414819">
          <w:marLeft w:val="0"/>
          <w:marRight w:val="0"/>
          <w:marTop w:val="0"/>
          <w:marBottom w:val="0"/>
          <w:divBdr>
            <w:top w:val="none" w:sz="0" w:space="0" w:color="auto"/>
            <w:left w:val="none" w:sz="0" w:space="0" w:color="auto"/>
            <w:bottom w:val="none" w:sz="0" w:space="0" w:color="auto"/>
            <w:right w:val="none" w:sz="0" w:space="0" w:color="auto"/>
          </w:divBdr>
        </w:div>
        <w:div w:id="1797092043">
          <w:marLeft w:val="0"/>
          <w:marRight w:val="0"/>
          <w:marTop w:val="0"/>
          <w:marBottom w:val="0"/>
          <w:divBdr>
            <w:top w:val="none" w:sz="0" w:space="0" w:color="auto"/>
            <w:left w:val="none" w:sz="0" w:space="0" w:color="auto"/>
            <w:bottom w:val="none" w:sz="0" w:space="0" w:color="auto"/>
            <w:right w:val="none" w:sz="0" w:space="0" w:color="auto"/>
          </w:divBdr>
        </w:div>
        <w:div w:id="1849589240">
          <w:marLeft w:val="0"/>
          <w:marRight w:val="0"/>
          <w:marTop w:val="0"/>
          <w:marBottom w:val="0"/>
          <w:divBdr>
            <w:top w:val="none" w:sz="0" w:space="0" w:color="auto"/>
            <w:left w:val="none" w:sz="0" w:space="0" w:color="auto"/>
            <w:bottom w:val="none" w:sz="0" w:space="0" w:color="auto"/>
            <w:right w:val="none" w:sz="0" w:space="0" w:color="auto"/>
          </w:divBdr>
        </w:div>
        <w:div w:id="1010134784">
          <w:marLeft w:val="0"/>
          <w:marRight w:val="0"/>
          <w:marTop w:val="0"/>
          <w:marBottom w:val="0"/>
          <w:divBdr>
            <w:top w:val="none" w:sz="0" w:space="0" w:color="auto"/>
            <w:left w:val="none" w:sz="0" w:space="0" w:color="auto"/>
            <w:bottom w:val="none" w:sz="0" w:space="0" w:color="auto"/>
            <w:right w:val="none" w:sz="0" w:space="0" w:color="auto"/>
          </w:divBdr>
        </w:div>
        <w:div w:id="26375171">
          <w:marLeft w:val="0"/>
          <w:marRight w:val="0"/>
          <w:marTop w:val="0"/>
          <w:marBottom w:val="0"/>
          <w:divBdr>
            <w:top w:val="none" w:sz="0" w:space="0" w:color="auto"/>
            <w:left w:val="none" w:sz="0" w:space="0" w:color="auto"/>
            <w:bottom w:val="none" w:sz="0" w:space="0" w:color="auto"/>
            <w:right w:val="none" w:sz="0" w:space="0" w:color="auto"/>
          </w:divBdr>
        </w:div>
        <w:div w:id="988290504">
          <w:marLeft w:val="0"/>
          <w:marRight w:val="0"/>
          <w:marTop w:val="0"/>
          <w:marBottom w:val="0"/>
          <w:divBdr>
            <w:top w:val="none" w:sz="0" w:space="0" w:color="auto"/>
            <w:left w:val="none" w:sz="0" w:space="0" w:color="auto"/>
            <w:bottom w:val="none" w:sz="0" w:space="0" w:color="auto"/>
            <w:right w:val="none" w:sz="0" w:space="0" w:color="auto"/>
          </w:divBdr>
        </w:div>
        <w:div w:id="256141720">
          <w:marLeft w:val="0"/>
          <w:marRight w:val="0"/>
          <w:marTop w:val="0"/>
          <w:marBottom w:val="0"/>
          <w:divBdr>
            <w:top w:val="none" w:sz="0" w:space="0" w:color="auto"/>
            <w:left w:val="none" w:sz="0" w:space="0" w:color="auto"/>
            <w:bottom w:val="none" w:sz="0" w:space="0" w:color="auto"/>
            <w:right w:val="none" w:sz="0" w:space="0" w:color="auto"/>
          </w:divBdr>
        </w:div>
        <w:div w:id="418213200">
          <w:marLeft w:val="0"/>
          <w:marRight w:val="0"/>
          <w:marTop w:val="0"/>
          <w:marBottom w:val="0"/>
          <w:divBdr>
            <w:top w:val="none" w:sz="0" w:space="0" w:color="auto"/>
            <w:left w:val="none" w:sz="0" w:space="0" w:color="auto"/>
            <w:bottom w:val="none" w:sz="0" w:space="0" w:color="auto"/>
            <w:right w:val="none" w:sz="0" w:space="0" w:color="auto"/>
          </w:divBdr>
        </w:div>
        <w:div w:id="1140461045">
          <w:marLeft w:val="0"/>
          <w:marRight w:val="0"/>
          <w:marTop w:val="0"/>
          <w:marBottom w:val="0"/>
          <w:divBdr>
            <w:top w:val="none" w:sz="0" w:space="0" w:color="auto"/>
            <w:left w:val="none" w:sz="0" w:space="0" w:color="auto"/>
            <w:bottom w:val="none" w:sz="0" w:space="0" w:color="auto"/>
            <w:right w:val="none" w:sz="0" w:space="0" w:color="auto"/>
          </w:divBdr>
        </w:div>
        <w:div w:id="1842890097">
          <w:marLeft w:val="0"/>
          <w:marRight w:val="0"/>
          <w:marTop w:val="0"/>
          <w:marBottom w:val="0"/>
          <w:divBdr>
            <w:top w:val="none" w:sz="0" w:space="0" w:color="auto"/>
            <w:left w:val="none" w:sz="0" w:space="0" w:color="auto"/>
            <w:bottom w:val="none" w:sz="0" w:space="0" w:color="auto"/>
            <w:right w:val="none" w:sz="0" w:space="0" w:color="auto"/>
          </w:divBdr>
        </w:div>
        <w:div w:id="415976918">
          <w:marLeft w:val="0"/>
          <w:marRight w:val="0"/>
          <w:marTop w:val="0"/>
          <w:marBottom w:val="0"/>
          <w:divBdr>
            <w:top w:val="none" w:sz="0" w:space="0" w:color="auto"/>
            <w:left w:val="none" w:sz="0" w:space="0" w:color="auto"/>
            <w:bottom w:val="none" w:sz="0" w:space="0" w:color="auto"/>
            <w:right w:val="none" w:sz="0" w:space="0" w:color="auto"/>
          </w:divBdr>
        </w:div>
        <w:div w:id="794565860">
          <w:marLeft w:val="0"/>
          <w:marRight w:val="0"/>
          <w:marTop w:val="0"/>
          <w:marBottom w:val="0"/>
          <w:divBdr>
            <w:top w:val="none" w:sz="0" w:space="0" w:color="auto"/>
            <w:left w:val="none" w:sz="0" w:space="0" w:color="auto"/>
            <w:bottom w:val="none" w:sz="0" w:space="0" w:color="auto"/>
            <w:right w:val="none" w:sz="0" w:space="0" w:color="auto"/>
          </w:divBdr>
        </w:div>
        <w:div w:id="1889217326">
          <w:marLeft w:val="0"/>
          <w:marRight w:val="0"/>
          <w:marTop w:val="0"/>
          <w:marBottom w:val="0"/>
          <w:divBdr>
            <w:top w:val="none" w:sz="0" w:space="0" w:color="auto"/>
            <w:left w:val="none" w:sz="0" w:space="0" w:color="auto"/>
            <w:bottom w:val="none" w:sz="0" w:space="0" w:color="auto"/>
            <w:right w:val="none" w:sz="0" w:space="0" w:color="auto"/>
          </w:divBdr>
        </w:div>
        <w:div w:id="732125689">
          <w:marLeft w:val="0"/>
          <w:marRight w:val="0"/>
          <w:marTop w:val="0"/>
          <w:marBottom w:val="0"/>
          <w:divBdr>
            <w:top w:val="none" w:sz="0" w:space="0" w:color="auto"/>
            <w:left w:val="none" w:sz="0" w:space="0" w:color="auto"/>
            <w:bottom w:val="none" w:sz="0" w:space="0" w:color="auto"/>
            <w:right w:val="none" w:sz="0" w:space="0" w:color="auto"/>
          </w:divBdr>
        </w:div>
        <w:div w:id="1050686761">
          <w:marLeft w:val="0"/>
          <w:marRight w:val="0"/>
          <w:marTop w:val="0"/>
          <w:marBottom w:val="0"/>
          <w:divBdr>
            <w:top w:val="none" w:sz="0" w:space="0" w:color="auto"/>
            <w:left w:val="none" w:sz="0" w:space="0" w:color="auto"/>
            <w:bottom w:val="none" w:sz="0" w:space="0" w:color="auto"/>
            <w:right w:val="none" w:sz="0" w:space="0" w:color="auto"/>
          </w:divBdr>
        </w:div>
        <w:div w:id="1921022270">
          <w:marLeft w:val="0"/>
          <w:marRight w:val="0"/>
          <w:marTop w:val="0"/>
          <w:marBottom w:val="0"/>
          <w:divBdr>
            <w:top w:val="none" w:sz="0" w:space="0" w:color="auto"/>
            <w:left w:val="none" w:sz="0" w:space="0" w:color="auto"/>
            <w:bottom w:val="none" w:sz="0" w:space="0" w:color="auto"/>
            <w:right w:val="none" w:sz="0" w:space="0" w:color="auto"/>
          </w:divBdr>
        </w:div>
      </w:divsChild>
    </w:div>
    <w:div w:id="1687714185">
      <w:bodyDiv w:val="1"/>
      <w:marLeft w:val="0"/>
      <w:marRight w:val="0"/>
      <w:marTop w:val="0"/>
      <w:marBottom w:val="0"/>
      <w:divBdr>
        <w:top w:val="none" w:sz="0" w:space="0" w:color="auto"/>
        <w:left w:val="none" w:sz="0" w:space="0" w:color="auto"/>
        <w:bottom w:val="none" w:sz="0" w:space="0" w:color="auto"/>
        <w:right w:val="none" w:sz="0" w:space="0" w:color="auto"/>
      </w:divBdr>
    </w:div>
    <w:div w:id="1709988032">
      <w:bodyDiv w:val="1"/>
      <w:marLeft w:val="0"/>
      <w:marRight w:val="0"/>
      <w:marTop w:val="0"/>
      <w:marBottom w:val="0"/>
      <w:divBdr>
        <w:top w:val="none" w:sz="0" w:space="0" w:color="auto"/>
        <w:left w:val="none" w:sz="0" w:space="0" w:color="auto"/>
        <w:bottom w:val="none" w:sz="0" w:space="0" w:color="auto"/>
        <w:right w:val="none" w:sz="0" w:space="0" w:color="auto"/>
      </w:divBdr>
    </w:div>
    <w:div w:id="1725904604">
      <w:bodyDiv w:val="1"/>
      <w:marLeft w:val="0"/>
      <w:marRight w:val="0"/>
      <w:marTop w:val="0"/>
      <w:marBottom w:val="0"/>
      <w:divBdr>
        <w:top w:val="none" w:sz="0" w:space="0" w:color="auto"/>
        <w:left w:val="none" w:sz="0" w:space="0" w:color="auto"/>
        <w:bottom w:val="none" w:sz="0" w:space="0" w:color="auto"/>
        <w:right w:val="none" w:sz="0" w:space="0" w:color="auto"/>
      </w:divBdr>
    </w:div>
    <w:div w:id="1730492799">
      <w:bodyDiv w:val="1"/>
      <w:marLeft w:val="0"/>
      <w:marRight w:val="0"/>
      <w:marTop w:val="0"/>
      <w:marBottom w:val="0"/>
      <w:divBdr>
        <w:top w:val="none" w:sz="0" w:space="0" w:color="auto"/>
        <w:left w:val="none" w:sz="0" w:space="0" w:color="auto"/>
        <w:bottom w:val="none" w:sz="0" w:space="0" w:color="auto"/>
        <w:right w:val="none" w:sz="0" w:space="0" w:color="auto"/>
      </w:divBdr>
    </w:div>
    <w:div w:id="1766344851">
      <w:bodyDiv w:val="1"/>
      <w:marLeft w:val="0"/>
      <w:marRight w:val="0"/>
      <w:marTop w:val="0"/>
      <w:marBottom w:val="0"/>
      <w:divBdr>
        <w:top w:val="none" w:sz="0" w:space="0" w:color="auto"/>
        <w:left w:val="none" w:sz="0" w:space="0" w:color="auto"/>
        <w:bottom w:val="none" w:sz="0" w:space="0" w:color="auto"/>
        <w:right w:val="none" w:sz="0" w:space="0" w:color="auto"/>
      </w:divBdr>
    </w:div>
    <w:div w:id="1767530912">
      <w:bodyDiv w:val="1"/>
      <w:marLeft w:val="0"/>
      <w:marRight w:val="0"/>
      <w:marTop w:val="0"/>
      <w:marBottom w:val="0"/>
      <w:divBdr>
        <w:top w:val="none" w:sz="0" w:space="0" w:color="auto"/>
        <w:left w:val="none" w:sz="0" w:space="0" w:color="auto"/>
        <w:bottom w:val="none" w:sz="0" w:space="0" w:color="auto"/>
        <w:right w:val="none" w:sz="0" w:space="0" w:color="auto"/>
      </w:divBdr>
      <w:divsChild>
        <w:div w:id="436370140">
          <w:marLeft w:val="0"/>
          <w:marRight w:val="0"/>
          <w:marTop w:val="0"/>
          <w:marBottom w:val="0"/>
          <w:divBdr>
            <w:top w:val="none" w:sz="0" w:space="0" w:color="auto"/>
            <w:left w:val="none" w:sz="0" w:space="0" w:color="auto"/>
            <w:bottom w:val="none" w:sz="0" w:space="0" w:color="auto"/>
            <w:right w:val="none" w:sz="0" w:space="0" w:color="auto"/>
          </w:divBdr>
        </w:div>
      </w:divsChild>
    </w:div>
    <w:div w:id="1788617952">
      <w:bodyDiv w:val="1"/>
      <w:marLeft w:val="0"/>
      <w:marRight w:val="0"/>
      <w:marTop w:val="0"/>
      <w:marBottom w:val="0"/>
      <w:divBdr>
        <w:top w:val="none" w:sz="0" w:space="0" w:color="auto"/>
        <w:left w:val="none" w:sz="0" w:space="0" w:color="auto"/>
        <w:bottom w:val="none" w:sz="0" w:space="0" w:color="auto"/>
        <w:right w:val="none" w:sz="0" w:space="0" w:color="auto"/>
      </w:divBdr>
    </w:div>
    <w:div w:id="1818230788">
      <w:bodyDiv w:val="1"/>
      <w:marLeft w:val="0"/>
      <w:marRight w:val="0"/>
      <w:marTop w:val="0"/>
      <w:marBottom w:val="0"/>
      <w:divBdr>
        <w:top w:val="none" w:sz="0" w:space="0" w:color="auto"/>
        <w:left w:val="none" w:sz="0" w:space="0" w:color="auto"/>
        <w:bottom w:val="none" w:sz="0" w:space="0" w:color="auto"/>
        <w:right w:val="none" w:sz="0" w:space="0" w:color="auto"/>
      </w:divBdr>
    </w:div>
    <w:div w:id="1829394210">
      <w:bodyDiv w:val="1"/>
      <w:marLeft w:val="0"/>
      <w:marRight w:val="0"/>
      <w:marTop w:val="0"/>
      <w:marBottom w:val="0"/>
      <w:divBdr>
        <w:top w:val="none" w:sz="0" w:space="0" w:color="auto"/>
        <w:left w:val="none" w:sz="0" w:space="0" w:color="auto"/>
        <w:bottom w:val="none" w:sz="0" w:space="0" w:color="auto"/>
        <w:right w:val="none" w:sz="0" w:space="0" w:color="auto"/>
      </w:divBdr>
    </w:div>
    <w:div w:id="1833521063">
      <w:bodyDiv w:val="1"/>
      <w:marLeft w:val="0"/>
      <w:marRight w:val="0"/>
      <w:marTop w:val="0"/>
      <w:marBottom w:val="0"/>
      <w:divBdr>
        <w:top w:val="none" w:sz="0" w:space="0" w:color="auto"/>
        <w:left w:val="none" w:sz="0" w:space="0" w:color="auto"/>
        <w:bottom w:val="none" w:sz="0" w:space="0" w:color="auto"/>
        <w:right w:val="none" w:sz="0" w:space="0" w:color="auto"/>
      </w:divBdr>
    </w:div>
    <w:div w:id="1836605834">
      <w:bodyDiv w:val="1"/>
      <w:marLeft w:val="0"/>
      <w:marRight w:val="0"/>
      <w:marTop w:val="0"/>
      <w:marBottom w:val="0"/>
      <w:divBdr>
        <w:top w:val="none" w:sz="0" w:space="0" w:color="auto"/>
        <w:left w:val="none" w:sz="0" w:space="0" w:color="auto"/>
        <w:bottom w:val="none" w:sz="0" w:space="0" w:color="auto"/>
        <w:right w:val="none" w:sz="0" w:space="0" w:color="auto"/>
      </w:divBdr>
    </w:div>
    <w:div w:id="1964265426">
      <w:bodyDiv w:val="1"/>
      <w:marLeft w:val="0"/>
      <w:marRight w:val="0"/>
      <w:marTop w:val="0"/>
      <w:marBottom w:val="0"/>
      <w:divBdr>
        <w:top w:val="none" w:sz="0" w:space="0" w:color="auto"/>
        <w:left w:val="none" w:sz="0" w:space="0" w:color="auto"/>
        <w:bottom w:val="none" w:sz="0" w:space="0" w:color="auto"/>
        <w:right w:val="none" w:sz="0" w:space="0" w:color="auto"/>
      </w:divBdr>
    </w:div>
    <w:div w:id="1984308693">
      <w:bodyDiv w:val="1"/>
      <w:marLeft w:val="0"/>
      <w:marRight w:val="0"/>
      <w:marTop w:val="0"/>
      <w:marBottom w:val="0"/>
      <w:divBdr>
        <w:top w:val="none" w:sz="0" w:space="0" w:color="auto"/>
        <w:left w:val="none" w:sz="0" w:space="0" w:color="auto"/>
        <w:bottom w:val="none" w:sz="0" w:space="0" w:color="auto"/>
        <w:right w:val="none" w:sz="0" w:space="0" w:color="auto"/>
      </w:divBdr>
    </w:div>
    <w:div w:id="2012294650">
      <w:bodyDiv w:val="1"/>
      <w:marLeft w:val="0"/>
      <w:marRight w:val="0"/>
      <w:marTop w:val="0"/>
      <w:marBottom w:val="0"/>
      <w:divBdr>
        <w:top w:val="none" w:sz="0" w:space="0" w:color="auto"/>
        <w:left w:val="none" w:sz="0" w:space="0" w:color="auto"/>
        <w:bottom w:val="none" w:sz="0" w:space="0" w:color="auto"/>
        <w:right w:val="none" w:sz="0" w:space="0" w:color="auto"/>
      </w:divBdr>
    </w:div>
    <w:div w:id="2025158497">
      <w:bodyDiv w:val="1"/>
      <w:marLeft w:val="0"/>
      <w:marRight w:val="0"/>
      <w:marTop w:val="0"/>
      <w:marBottom w:val="0"/>
      <w:divBdr>
        <w:top w:val="none" w:sz="0" w:space="0" w:color="auto"/>
        <w:left w:val="none" w:sz="0" w:space="0" w:color="auto"/>
        <w:bottom w:val="none" w:sz="0" w:space="0" w:color="auto"/>
        <w:right w:val="none" w:sz="0" w:space="0" w:color="auto"/>
      </w:divBdr>
    </w:div>
    <w:div w:id="2041583580">
      <w:bodyDiv w:val="1"/>
      <w:marLeft w:val="0"/>
      <w:marRight w:val="0"/>
      <w:marTop w:val="0"/>
      <w:marBottom w:val="0"/>
      <w:divBdr>
        <w:top w:val="none" w:sz="0" w:space="0" w:color="auto"/>
        <w:left w:val="none" w:sz="0" w:space="0" w:color="auto"/>
        <w:bottom w:val="none" w:sz="0" w:space="0" w:color="auto"/>
        <w:right w:val="none" w:sz="0" w:space="0" w:color="auto"/>
      </w:divBdr>
    </w:div>
    <w:div w:id="2041590924">
      <w:bodyDiv w:val="1"/>
      <w:marLeft w:val="0"/>
      <w:marRight w:val="0"/>
      <w:marTop w:val="0"/>
      <w:marBottom w:val="0"/>
      <w:divBdr>
        <w:top w:val="none" w:sz="0" w:space="0" w:color="auto"/>
        <w:left w:val="none" w:sz="0" w:space="0" w:color="auto"/>
        <w:bottom w:val="none" w:sz="0" w:space="0" w:color="auto"/>
        <w:right w:val="none" w:sz="0" w:space="0" w:color="auto"/>
      </w:divBdr>
    </w:div>
    <w:div w:id="2058239394">
      <w:bodyDiv w:val="1"/>
      <w:marLeft w:val="0"/>
      <w:marRight w:val="0"/>
      <w:marTop w:val="0"/>
      <w:marBottom w:val="0"/>
      <w:divBdr>
        <w:top w:val="none" w:sz="0" w:space="0" w:color="auto"/>
        <w:left w:val="none" w:sz="0" w:space="0" w:color="auto"/>
        <w:bottom w:val="none" w:sz="0" w:space="0" w:color="auto"/>
        <w:right w:val="none" w:sz="0" w:space="0" w:color="auto"/>
      </w:divBdr>
    </w:div>
    <w:div w:id="2088263528">
      <w:bodyDiv w:val="1"/>
      <w:marLeft w:val="0"/>
      <w:marRight w:val="0"/>
      <w:marTop w:val="0"/>
      <w:marBottom w:val="0"/>
      <w:divBdr>
        <w:top w:val="none" w:sz="0" w:space="0" w:color="auto"/>
        <w:left w:val="none" w:sz="0" w:space="0" w:color="auto"/>
        <w:bottom w:val="none" w:sz="0" w:space="0" w:color="auto"/>
        <w:right w:val="none" w:sz="0" w:space="0" w:color="auto"/>
      </w:divBdr>
      <w:divsChild>
        <w:div w:id="1789929248">
          <w:marLeft w:val="0"/>
          <w:marRight w:val="0"/>
          <w:marTop w:val="0"/>
          <w:marBottom w:val="0"/>
          <w:divBdr>
            <w:top w:val="none" w:sz="0" w:space="0" w:color="auto"/>
            <w:left w:val="none" w:sz="0" w:space="0" w:color="auto"/>
            <w:bottom w:val="none" w:sz="0" w:space="0" w:color="auto"/>
            <w:right w:val="none" w:sz="0" w:space="0" w:color="auto"/>
          </w:divBdr>
        </w:div>
        <w:div w:id="2023239966">
          <w:marLeft w:val="0"/>
          <w:marRight w:val="0"/>
          <w:marTop w:val="0"/>
          <w:marBottom w:val="0"/>
          <w:divBdr>
            <w:top w:val="none" w:sz="0" w:space="0" w:color="auto"/>
            <w:left w:val="none" w:sz="0" w:space="0" w:color="auto"/>
            <w:bottom w:val="none" w:sz="0" w:space="0" w:color="auto"/>
            <w:right w:val="none" w:sz="0" w:space="0" w:color="auto"/>
          </w:divBdr>
        </w:div>
        <w:div w:id="1332173101">
          <w:marLeft w:val="0"/>
          <w:marRight w:val="0"/>
          <w:marTop w:val="0"/>
          <w:marBottom w:val="0"/>
          <w:divBdr>
            <w:top w:val="none" w:sz="0" w:space="0" w:color="auto"/>
            <w:left w:val="none" w:sz="0" w:space="0" w:color="auto"/>
            <w:bottom w:val="none" w:sz="0" w:space="0" w:color="auto"/>
            <w:right w:val="none" w:sz="0" w:space="0" w:color="auto"/>
          </w:divBdr>
        </w:div>
        <w:div w:id="724378736">
          <w:marLeft w:val="0"/>
          <w:marRight w:val="0"/>
          <w:marTop w:val="0"/>
          <w:marBottom w:val="0"/>
          <w:divBdr>
            <w:top w:val="none" w:sz="0" w:space="0" w:color="auto"/>
            <w:left w:val="none" w:sz="0" w:space="0" w:color="auto"/>
            <w:bottom w:val="none" w:sz="0" w:space="0" w:color="auto"/>
            <w:right w:val="none" w:sz="0" w:space="0" w:color="auto"/>
          </w:divBdr>
        </w:div>
        <w:div w:id="1737045977">
          <w:marLeft w:val="0"/>
          <w:marRight w:val="0"/>
          <w:marTop w:val="0"/>
          <w:marBottom w:val="0"/>
          <w:divBdr>
            <w:top w:val="none" w:sz="0" w:space="0" w:color="auto"/>
            <w:left w:val="none" w:sz="0" w:space="0" w:color="auto"/>
            <w:bottom w:val="none" w:sz="0" w:space="0" w:color="auto"/>
            <w:right w:val="none" w:sz="0" w:space="0" w:color="auto"/>
          </w:divBdr>
        </w:div>
        <w:div w:id="387002198">
          <w:marLeft w:val="0"/>
          <w:marRight w:val="0"/>
          <w:marTop w:val="0"/>
          <w:marBottom w:val="0"/>
          <w:divBdr>
            <w:top w:val="none" w:sz="0" w:space="0" w:color="auto"/>
            <w:left w:val="none" w:sz="0" w:space="0" w:color="auto"/>
            <w:bottom w:val="none" w:sz="0" w:space="0" w:color="auto"/>
            <w:right w:val="none" w:sz="0" w:space="0" w:color="auto"/>
          </w:divBdr>
        </w:div>
        <w:div w:id="2039112967">
          <w:marLeft w:val="0"/>
          <w:marRight w:val="0"/>
          <w:marTop w:val="0"/>
          <w:marBottom w:val="0"/>
          <w:divBdr>
            <w:top w:val="none" w:sz="0" w:space="0" w:color="auto"/>
            <w:left w:val="none" w:sz="0" w:space="0" w:color="auto"/>
            <w:bottom w:val="none" w:sz="0" w:space="0" w:color="auto"/>
            <w:right w:val="none" w:sz="0" w:space="0" w:color="auto"/>
          </w:divBdr>
        </w:div>
        <w:div w:id="1417288740">
          <w:marLeft w:val="0"/>
          <w:marRight w:val="0"/>
          <w:marTop w:val="0"/>
          <w:marBottom w:val="0"/>
          <w:divBdr>
            <w:top w:val="none" w:sz="0" w:space="0" w:color="auto"/>
            <w:left w:val="none" w:sz="0" w:space="0" w:color="auto"/>
            <w:bottom w:val="none" w:sz="0" w:space="0" w:color="auto"/>
            <w:right w:val="none" w:sz="0" w:space="0" w:color="auto"/>
          </w:divBdr>
        </w:div>
        <w:div w:id="378554790">
          <w:marLeft w:val="0"/>
          <w:marRight w:val="0"/>
          <w:marTop w:val="0"/>
          <w:marBottom w:val="0"/>
          <w:divBdr>
            <w:top w:val="none" w:sz="0" w:space="0" w:color="auto"/>
            <w:left w:val="none" w:sz="0" w:space="0" w:color="auto"/>
            <w:bottom w:val="none" w:sz="0" w:space="0" w:color="auto"/>
            <w:right w:val="none" w:sz="0" w:space="0" w:color="auto"/>
          </w:divBdr>
        </w:div>
        <w:div w:id="205722968">
          <w:marLeft w:val="0"/>
          <w:marRight w:val="0"/>
          <w:marTop w:val="0"/>
          <w:marBottom w:val="0"/>
          <w:divBdr>
            <w:top w:val="none" w:sz="0" w:space="0" w:color="auto"/>
            <w:left w:val="none" w:sz="0" w:space="0" w:color="auto"/>
            <w:bottom w:val="none" w:sz="0" w:space="0" w:color="auto"/>
            <w:right w:val="none" w:sz="0" w:space="0" w:color="auto"/>
          </w:divBdr>
        </w:div>
        <w:div w:id="1414163572">
          <w:marLeft w:val="0"/>
          <w:marRight w:val="0"/>
          <w:marTop w:val="0"/>
          <w:marBottom w:val="0"/>
          <w:divBdr>
            <w:top w:val="none" w:sz="0" w:space="0" w:color="auto"/>
            <w:left w:val="none" w:sz="0" w:space="0" w:color="auto"/>
            <w:bottom w:val="none" w:sz="0" w:space="0" w:color="auto"/>
            <w:right w:val="none" w:sz="0" w:space="0" w:color="auto"/>
          </w:divBdr>
        </w:div>
        <w:div w:id="1494567153">
          <w:marLeft w:val="0"/>
          <w:marRight w:val="0"/>
          <w:marTop w:val="0"/>
          <w:marBottom w:val="0"/>
          <w:divBdr>
            <w:top w:val="none" w:sz="0" w:space="0" w:color="auto"/>
            <w:left w:val="none" w:sz="0" w:space="0" w:color="auto"/>
            <w:bottom w:val="none" w:sz="0" w:space="0" w:color="auto"/>
            <w:right w:val="none" w:sz="0" w:space="0" w:color="auto"/>
          </w:divBdr>
        </w:div>
        <w:div w:id="1801533609">
          <w:marLeft w:val="0"/>
          <w:marRight w:val="0"/>
          <w:marTop w:val="0"/>
          <w:marBottom w:val="0"/>
          <w:divBdr>
            <w:top w:val="none" w:sz="0" w:space="0" w:color="auto"/>
            <w:left w:val="none" w:sz="0" w:space="0" w:color="auto"/>
            <w:bottom w:val="none" w:sz="0" w:space="0" w:color="auto"/>
            <w:right w:val="none" w:sz="0" w:space="0" w:color="auto"/>
          </w:divBdr>
        </w:div>
        <w:div w:id="1384908796">
          <w:marLeft w:val="0"/>
          <w:marRight w:val="0"/>
          <w:marTop w:val="0"/>
          <w:marBottom w:val="0"/>
          <w:divBdr>
            <w:top w:val="none" w:sz="0" w:space="0" w:color="auto"/>
            <w:left w:val="none" w:sz="0" w:space="0" w:color="auto"/>
            <w:bottom w:val="none" w:sz="0" w:space="0" w:color="auto"/>
            <w:right w:val="none" w:sz="0" w:space="0" w:color="auto"/>
          </w:divBdr>
        </w:div>
        <w:div w:id="1402482513">
          <w:marLeft w:val="0"/>
          <w:marRight w:val="0"/>
          <w:marTop w:val="0"/>
          <w:marBottom w:val="0"/>
          <w:divBdr>
            <w:top w:val="none" w:sz="0" w:space="0" w:color="auto"/>
            <w:left w:val="none" w:sz="0" w:space="0" w:color="auto"/>
            <w:bottom w:val="none" w:sz="0" w:space="0" w:color="auto"/>
            <w:right w:val="none" w:sz="0" w:space="0" w:color="auto"/>
          </w:divBdr>
        </w:div>
        <w:div w:id="1323654027">
          <w:marLeft w:val="0"/>
          <w:marRight w:val="0"/>
          <w:marTop w:val="0"/>
          <w:marBottom w:val="0"/>
          <w:divBdr>
            <w:top w:val="none" w:sz="0" w:space="0" w:color="auto"/>
            <w:left w:val="none" w:sz="0" w:space="0" w:color="auto"/>
            <w:bottom w:val="none" w:sz="0" w:space="0" w:color="auto"/>
            <w:right w:val="none" w:sz="0" w:space="0" w:color="auto"/>
          </w:divBdr>
        </w:div>
        <w:div w:id="366495571">
          <w:marLeft w:val="0"/>
          <w:marRight w:val="0"/>
          <w:marTop w:val="0"/>
          <w:marBottom w:val="0"/>
          <w:divBdr>
            <w:top w:val="none" w:sz="0" w:space="0" w:color="auto"/>
            <w:left w:val="none" w:sz="0" w:space="0" w:color="auto"/>
            <w:bottom w:val="none" w:sz="0" w:space="0" w:color="auto"/>
            <w:right w:val="none" w:sz="0" w:space="0" w:color="auto"/>
          </w:divBdr>
        </w:div>
        <w:div w:id="1292402659">
          <w:marLeft w:val="0"/>
          <w:marRight w:val="0"/>
          <w:marTop w:val="0"/>
          <w:marBottom w:val="0"/>
          <w:divBdr>
            <w:top w:val="none" w:sz="0" w:space="0" w:color="auto"/>
            <w:left w:val="none" w:sz="0" w:space="0" w:color="auto"/>
            <w:bottom w:val="none" w:sz="0" w:space="0" w:color="auto"/>
            <w:right w:val="none" w:sz="0" w:space="0" w:color="auto"/>
          </w:divBdr>
        </w:div>
        <w:div w:id="1398094685">
          <w:marLeft w:val="0"/>
          <w:marRight w:val="0"/>
          <w:marTop w:val="0"/>
          <w:marBottom w:val="0"/>
          <w:divBdr>
            <w:top w:val="none" w:sz="0" w:space="0" w:color="auto"/>
            <w:left w:val="none" w:sz="0" w:space="0" w:color="auto"/>
            <w:bottom w:val="none" w:sz="0" w:space="0" w:color="auto"/>
            <w:right w:val="none" w:sz="0" w:space="0" w:color="auto"/>
          </w:divBdr>
        </w:div>
        <w:div w:id="2033920831">
          <w:marLeft w:val="0"/>
          <w:marRight w:val="0"/>
          <w:marTop w:val="0"/>
          <w:marBottom w:val="0"/>
          <w:divBdr>
            <w:top w:val="none" w:sz="0" w:space="0" w:color="auto"/>
            <w:left w:val="none" w:sz="0" w:space="0" w:color="auto"/>
            <w:bottom w:val="none" w:sz="0" w:space="0" w:color="auto"/>
            <w:right w:val="none" w:sz="0" w:space="0" w:color="auto"/>
          </w:divBdr>
        </w:div>
        <w:div w:id="539172978">
          <w:marLeft w:val="0"/>
          <w:marRight w:val="0"/>
          <w:marTop w:val="0"/>
          <w:marBottom w:val="0"/>
          <w:divBdr>
            <w:top w:val="none" w:sz="0" w:space="0" w:color="auto"/>
            <w:left w:val="none" w:sz="0" w:space="0" w:color="auto"/>
            <w:bottom w:val="none" w:sz="0" w:space="0" w:color="auto"/>
            <w:right w:val="none" w:sz="0" w:space="0" w:color="auto"/>
          </w:divBdr>
        </w:div>
        <w:div w:id="1028019817">
          <w:marLeft w:val="0"/>
          <w:marRight w:val="0"/>
          <w:marTop w:val="0"/>
          <w:marBottom w:val="0"/>
          <w:divBdr>
            <w:top w:val="none" w:sz="0" w:space="0" w:color="auto"/>
            <w:left w:val="none" w:sz="0" w:space="0" w:color="auto"/>
            <w:bottom w:val="none" w:sz="0" w:space="0" w:color="auto"/>
            <w:right w:val="none" w:sz="0" w:space="0" w:color="auto"/>
          </w:divBdr>
        </w:div>
        <w:div w:id="668481616">
          <w:marLeft w:val="0"/>
          <w:marRight w:val="0"/>
          <w:marTop w:val="0"/>
          <w:marBottom w:val="0"/>
          <w:divBdr>
            <w:top w:val="none" w:sz="0" w:space="0" w:color="auto"/>
            <w:left w:val="none" w:sz="0" w:space="0" w:color="auto"/>
            <w:bottom w:val="none" w:sz="0" w:space="0" w:color="auto"/>
            <w:right w:val="none" w:sz="0" w:space="0" w:color="auto"/>
          </w:divBdr>
        </w:div>
        <w:div w:id="1604649623">
          <w:marLeft w:val="0"/>
          <w:marRight w:val="0"/>
          <w:marTop w:val="0"/>
          <w:marBottom w:val="0"/>
          <w:divBdr>
            <w:top w:val="none" w:sz="0" w:space="0" w:color="auto"/>
            <w:left w:val="none" w:sz="0" w:space="0" w:color="auto"/>
            <w:bottom w:val="none" w:sz="0" w:space="0" w:color="auto"/>
            <w:right w:val="none" w:sz="0" w:space="0" w:color="auto"/>
          </w:divBdr>
        </w:div>
        <w:div w:id="1973292395">
          <w:marLeft w:val="0"/>
          <w:marRight w:val="0"/>
          <w:marTop w:val="0"/>
          <w:marBottom w:val="0"/>
          <w:divBdr>
            <w:top w:val="none" w:sz="0" w:space="0" w:color="auto"/>
            <w:left w:val="none" w:sz="0" w:space="0" w:color="auto"/>
            <w:bottom w:val="none" w:sz="0" w:space="0" w:color="auto"/>
            <w:right w:val="none" w:sz="0" w:space="0" w:color="auto"/>
          </w:divBdr>
        </w:div>
        <w:div w:id="1255553014">
          <w:marLeft w:val="0"/>
          <w:marRight w:val="0"/>
          <w:marTop w:val="0"/>
          <w:marBottom w:val="0"/>
          <w:divBdr>
            <w:top w:val="none" w:sz="0" w:space="0" w:color="auto"/>
            <w:left w:val="none" w:sz="0" w:space="0" w:color="auto"/>
            <w:bottom w:val="none" w:sz="0" w:space="0" w:color="auto"/>
            <w:right w:val="none" w:sz="0" w:space="0" w:color="auto"/>
          </w:divBdr>
        </w:div>
        <w:div w:id="1691177702">
          <w:marLeft w:val="0"/>
          <w:marRight w:val="0"/>
          <w:marTop w:val="0"/>
          <w:marBottom w:val="0"/>
          <w:divBdr>
            <w:top w:val="none" w:sz="0" w:space="0" w:color="auto"/>
            <w:left w:val="none" w:sz="0" w:space="0" w:color="auto"/>
            <w:bottom w:val="none" w:sz="0" w:space="0" w:color="auto"/>
            <w:right w:val="none" w:sz="0" w:space="0" w:color="auto"/>
          </w:divBdr>
        </w:div>
        <w:div w:id="1930650181">
          <w:marLeft w:val="0"/>
          <w:marRight w:val="0"/>
          <w:marTop w:val="0"/>
          <w:marBottom w:val="0"/>
          <w:divBdr>
            <w:top w:val="none" w:sz="0" w:space="0" w:color="auto"/>
            <w:left w:val="none" w:sz="0" w:space="0" w:color="auto"/>
            <w:bottom w:val="none" w:sz="0" w:space="0" w:color="auto"/>
            <w:right w:val="none" w:sz="0" w:space="0" w:color="auto"/>
          </w:divBdr>
        </w:div>
        <w:div w:id="151139792">
          <w:marLeft w:val="0"/>
          <w:marRight w:val="0"/>
          <w:marTop w:val="0"/>
          <w:marBottom w:val="0"/>
          <w:divBdr>
            <w:top w:val="none" w:sz="0" w:space="0" w:color="auto"/>
            <w:left w:val="none" w:sz="0" w:space="0" w:color="auto"/>
            <w:bottom w:val="none" w:sz="0" w:space="0" w:color="auto"/>
            <w:right w:val="none" w:sz="0" w:space="0" w:color="auto"/>
          </w:divBdr>
        </w:div>
        <w:div w:id="2016878386">
          <w:marLeft w:val="0"/>
          <w:marRight w:val="0"/>
          <w:marTop w:val="0"/>
          <w:marBottom w:val="0"/>
          <w:divBdr>
            <w:top w:val="none" w:sz="0" w:space="0" w:color="auto"/>
            <w:left w:val="none" w:sz="0" w:space="0" w:color="auto"/>
            <w:bottom w:val="none" w:sz="0" w:space="0" w:color="auto"/>
            <w:right w:val="none" w:sz="0" w:space="0" w:color="auto"/>
          </w:divBdr>
        </w:div>
        <w:div w:id="1327902798">
          <w:marLeft w:val="0"/>
          <w:marRight w:val="0"/>
          <w:marTop w:val="0"/>
          <w:marBottom w:val="0"/>
          <w:divBdr>
            <w:top w:val="none" w:sz="0" w:space="0" w:color="auto"/>
            <w:left w:val="none" w:sz="0" w:space="0" w:color="auto"/>
            <w:bottom w:val="none" w:sz="0" w:space="0" w:color="auto"/>
            <w:right w:val="none" w:sz="0" w:space="0" w:color="auto"/>
          </w:divBdr>
        </w:div>
        <w:div w:id="923878713">
          <w:marLeft w:val="0"/>
          <w:marRight w:val="0"/>
          <w:marTop w:val="0"/>
          <w:marBottom w:val="0"/>
          <w:divBdr>
            <w:top w:val="none" w:sz="0" w:space="0" w:color="auto"/>
            <w:left w:val="none" w:sz="0" w:space="0" w:color="auto"/>
            <w:bottom w:val="none" w:sz="0" w:space="0" w:color="auto"/>
            <w:right w:val="none" w:sz="0" w:space="0" w:color="auto"/>
          </w:divBdr>
        </w:div>
        <w:div w:id="750783641">
          <w:marLeft w:val="0"/>
          <w:marRight w:val="0"/>
          <w:marTop w:val="0"/>
          <w:marBottom w:val="0"/>
          <w:divBdr>
            <w:top w:val="none" w:sz="0" w:space="0" w:color="auto"/>
            <w:left w:val="none" w:sz="0" w:space="0" w:color="auto"/>
            <w:bottom w:val="none" w:sz="0" w:space="0" w:color="auto"/>
            <w:right w:val="none" w:sz="0" w:space="0" w:color="auto"/>
          </w:divBdr>
        </w:div>
        <w:div w:id="1664122355">
          <w:marLeft w:val="0"/>
          <w:marRight w:val="0"/>
          <w:marTop w:val="0"/>
          <w:marBottom w:val="0"/>
          <w:divBdr>
            <w:top w:val="none" w:sz="0" w:space="0" w:color="auto"/>
            <w:left w:val="none" w:sz="0" w:space="0" w:color="auto"/>
            <w:bottom w:val="none" w:sz="0" w:space="0" w:color="auto"/>
            <w:right w:val="none" w:sz="0" w:space="0" w:color="auto"/>
          </w:divBdr>
        </w:div>
        <w:div w:id="251089524">
          <w:marLeft w:val="0"/>
          <w:marRight w:val="0"/>
          <w:marTop w:val="0"/>
          <w:marBottom w:val="0"/>
          <w:divBdr>
            <w:top w:val="none" w:sz="0" w:space="0" w:color="auto"/>
            <w:left w:val="none" w:sz="0" w:space="0" w:color="auto"/>
            <w:bottom w:val="none" w:sz="0" w:space="0" w:color="auto"/>
            <w:right w:val="none" w:sz="0" w:space="0" w:color="auto"/>
          </w:divBdr>
        </w:div>
        <w:div w:id="1572276156">
          <w:marLeft w:val="0"/>
          <w:marRight w:val="0"/>
          <w:marTop w:val="0"/>
          <w:marBottom w:val="0"/>
          <w:divBdr>
            <w:top w:val="none" w:sz="0" w:space="0" w:color="auto"/>
            <w:left w:val="none" w:sz="0" w:space="0" w:color="auto"/>
            <w:bottom w:val="none" w:sz="0" w:space="0" w:color="auto"/>
            <w:right w:val="none" w:sz="0" w:space="0" w:color="auto"/>
          </w:divBdr>
        </w:div>
        <w:div w:id="844394544">
          <w:marLeft w:val="0"/>
          <w:marRight w:val="0"/>
          <w:marTop w:val="0"/>
          <w:marBottom w:val="0"/>
          <w:divBdr>
            <w:top w:val="none" w:sz="0" w:space="0" w:color="auto"/>
            <w:left w:val="none" w:sz="0" w:space="0" w:color="auto"/>
            <w:bottom w:val="none" w:sz="0" w:space="0" w:color="auto"/>
            <w:right w:val="none" w:sz="0" w:space="0" w:color="auto"/>
          </w:divBdr>
        </w:div>
        <w:div w:id="291011991">
          <w:marLeft w:val="0"/>
          <w:marRight w:val="0"/>
          <w:marTop w:val="0"/>
          <w:marBottom w:val="0"/>
          <w:divBdr>
            <w:top w:val="none" w:sz="0" w:space="0" w:color="auto"/>
            <w:left w:val="none" w:sz="0" w:space="0" w:color="auto"/>
            <w:bottom w:val="none" w:sz="0" w:space="0" w:color="auto"/>
            <w:right w:val="none" w:sz="0" w:space="0" w:color="auto"/>
          </w:divBdr>
        </w:div>
        <w:div w:id="1197547743">
          <w:marLeft w:val="0"/>
          <w:marRight w:val="0"/>
          <w:marTop w:val="0"/>
          <w:marBottom w:val="0"/>
          <w:divBdr>
            <w:top w:val="none" w:sz="0" w:space="0" w:color="auto"/>
            <w:left w:val="none" w:sz="0" w:space="0" w:color="auto"/>
            <w:bottom w:val="none" w:sz="0" w:space="0" w:color="auto"/>
            <w:right w:val="none" w:sz="0" w:space="0" w:color="auto"/>
          </w:divBdr>
        </w:div>
        <w:div w:id="380591122">
          <w:marLeft w:val="0"/>
          <w:marRight w:val="0"/>
          <w:marTop w:val="0"/>
          <w:marBottom w:val="0"/>
          <w:divBdr>
            <w:top w:val="none" w:sz="0" w:space="0" w:color="auto"/>
            <w:left w:val="none" w:sz="0" w:space="0" w:color="auto"/>
            <w:bottom w:val="none" w:sz="0" w:space="0" w:color="auto"/>
            <w:right w:val="none" w:sz="0" w:space="0" w:color="auto"/>
          </w:divBdr>
        </w:div>
        <w:div w:id="1002509617">
          <w:marLeft w:val="0"/>
          <w:marRight w:val="0"/>
          <w:marTop w:val="0"/>
          <w:marBottom w:val="0"/>
          <w:divBdr>
            <w:top w:val="none" w:sz="0" w:space="0" w:color="auto"/>
            <w:left w:val="none" w:sz="0" w:space="0" w:color="auto"/>
            <w:bottom w:val="none" w:sz="0" w:space="0" w:color="auto"/>
            <w:right w:val="none" w:sz="0" w:space="0" w:color="auto"/>
          </w:divBdr>
        </w:div>
      </w:divsChild>
    </w:div>
    <w:div w:id="2093233019">
      <w:bodyDiv w:val="1"/>
      <w:marLeft w:val="0"/>
      <w:marRight w:val="0"/>
      <w:marTop w:val="0"/>
      <w:marBottom w:val="0"/>
      <w:divBdr>
        <w:top w:val="none" w:sz="0" w:space="0" w:color="auto"/>
        <w:left w:val="none" w:sz="0" w:space="0" w:color="auto"/>
        <w:bottom w:val="none" w:sz="0" w:space="0" w:color="auto"/>
        <w:right w:val="none" w:sz="0" w:space="0" w:color="auto"/>
      </w:divBdr>
    </w:div>
    <w:div w:id="2111267731">
      <w:bodyDiv w:val="1"/>
      <w:marLeft w:val="0"/>
      <w:marRight w:val="0"/>
      <w:marTop w:val="0"/>
      <w:marBottom w:val="0"/>
      <w:divBdr>
        <w:top w:val="none" w:sz="0" w:space="0" w:color="auto"/>
        <w:left w:val="none" w:sz="0" w:space="0" w:color="auto"/>
        <w:bottom w:val="none" w:sz="0" w:space="0" w:color="auto"/>
        <w:right w:val="none" w:sz="0" w:space="0" w:color="auto"/>
      </w:divBdr>
    </w:div>
    <w:div w:id="2119447797">
      <w:bodyDiv w:val="1"/>
      <w:marLeft w:val="0"/>
      <w:marRight w:val="0"/>
      <w:marTop w:val="0"/>
      <w:marBottom w:val="0"/>
      <w:divBdr>
        <w:top w:val="none" w:sz="0" w:space="0" w:color="auto"/>
        <w:left w:val="none" w:sz="0" w:space="0" w:color="auto"/>
        <w:bottom w:val="none" w:sz="0" w:space="0" w:color="auto"/>
        <w:right w:val="none" w:sz="0" w:space="0" w:color="auto"/>
      </w:divBdr>
    </w:div>
    <w:div w:id="213274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771"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AA75DC7-4DC9-4322-ABB0-A847953CF491}">
  <we:reference id="wa200001361" version="2.129.3.0" store="en-US" storeType="OMEX"/>
  <we:alternateReferences>
    <we:reference id="WA200001361" version="2.129.3.0" store="" storeType="OMEX"/>
  </we:alternateReferences>
  <we:properties>
    <we:property name="paperpal-document-id" value="&quot;85c1d352-5ff8-4235-b819-ef1a566bf655&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99A63A6E-7456-4DD5-A54D-C73CC7D2BCC7}">
  <we:reference id="wa104382081" version="1.55.1.0" store="en-US"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y name="MENDELEY_BIBLIOGRAPHY_IS_DIRTY" value="true"/>
    <we:property name="MENDELEY_BIBLIOGRAPHY_LAST_MODIFIED" value="1758074174056"/>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A51A0-566E-46DE-819D-DE2D78C51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38</Pages>
  <Words>12456</Words>
  <Characters>71002</Characters>
  <Application>Microsoft Office Word</Application>
  <DocSecurity>0</DocSecurity>
  <Lines>591</Lines>
  <Paragraphs>166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재민 소</dc:creator>
  <cp:keywords/>
  <dc:description/>
  <cp:lastModifiedBy>재민 소</cp:lastModifiedBy>
  <cp:revision>103</cp:revision>
  <cp:lastPrinted>2025-11-12T05:54:00Z</cp:lastPrinted>
  <dcterms:created xsi:type="dcterms:W3CDTF">2025-10-13T08:15:00Z</dcterms:created>
  <dcterms:modified xsi:type="dcterms:W3CDTF">2025-11-12T05:54:00Z</dcterms:modified>
</cp:coreProperties>
</file>